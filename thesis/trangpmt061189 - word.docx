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7730D" w14:textId="77777777" w:rsidR="000943E9" w:rsidRPr="000943E9" w:rsidRDefault="000943E9" w:rsidP="00520757">
      <w:pPr>
        <w:spacing w:line="276" w:lineRule="auto"/>
      </w:pPr>
      <w:bookmarkStart w:id="0" w:name="_Toc179729343"/>
      <w:bookmarkStart w:id="1" w:name="_Toc211671775"/>
    </w:p>
    <w:p w14:paraId="79459FFF" w14:textId="2535B9D6" w:rsidR="000943E9" w:rsidRPr="000943E9" w:rsidRDefault="000943E9" w:rsidP="00590D25">
      <w:pPr>
        <w:spacing w:line="276" w:lineRule="auto"/>
        <w:jc w:val="center"/>
        <w:pPrChange w:id="2" w:author="DELL" w:date="2025-12-12T22:10:00Z" w16du:dateUtc="2025-12-12T15:10:00Z">
          <w:pPr>
            <w:spacing w:line="276" w:lineRule="auto"/>
          </w:pPr>
        </w:pPrChange>
      </w:pPr>
    </w:p>
    <w:p w14:paraId="7F17F783" w14:textId="77777777" w:rsidR="000943E9" w:rsidRPr="00A03A20" w:rsidRDefault="000943E9" w:rsidP="00590D25">
      <w:pPr>
        <w:spacing w:line="276" w:lineRule="auto"/>
        <w:jc w:val="center"/>
        <w:rPr>
          <w:szCs w:val="26"/>
        </w:rPr>
      </w:pPr>
      <w:r w:rsidRPr="00A03A20">
        <w:rPr>
          <w:szCs w:val="26"/>
        </w:rPr>
        <w:t>TRƯỜNG KỸ THUẬT VÀ CÔNG NGHỆ</w:t>
      </w:r>
    </w:p>
    <w:p w14:paraId="557F62C9" w14:textId="77777777" w:rsidR="000943E9" w:rsidRPr="00A03A20" w:rsidRDefault="000943E9" w:rsidP="00590D25">
      <w:pPr>
        <w:spacing w:line="276" w:lineRule="auto"/>
        <w:jc w:val="center"/>
        <w:rPr>
          <w:b/>
          <w:szCs w:val="26"/>
        </w:rPr>
      </w:pPr>
      <w:r w:rsidRPr="00A03A20">
        <w:rPr>
          <w:b/>
          <w:szCs w:val="26"/>
        </w:rPr>
        <w:t>KHOA CÔNG NGHỆ THÔNG TIN</w:t>
      </w:r>
    </w:p>
    <w:p w14:paraId="12FD9F26" w14:textId="77777777" w:rsidR="000943E9" w:rsidRPr="000943E9" w:rsidRDefault="000943E9" w:rsidP="00520757">
      <w:pPr>
        <w:spacing w:line="276" w:lineRule="auto"/>
      </w:pPr>
      <w:r w:rsidRPr="000943E9">
        <w:t xml:space="preserve"> </w:t>
      </w:r>
    </w:p>
    <w:p w14:paraId="26CF3E63" w14:textId="2AEBE2BC" w:rsidR="000943E9" w:rsidRPr="000943E9" w:rsidRDefault="000943E9" w:rsidP="00520757">
      <w:pPr>
        <w:spacing w:line="276" w:lineRule="auto"/>
      </w:pPr>
      <w:r w:rsidRPr="000943E9">
        <w:t xml:space="preserve"> </w:t>
      </w:r>
    </w:p>
    <w:p w14:paraId="77991DAD" w14:textId="47D9DAAB" w:rsidR="000943E9" w:rsidRPr="000943E9" w:rsidRDefault="003D021C" w:rsidP="00520757">
      <w:pPr>
        <w:spacing w:line="276" w:lineRule="auto"/>
      </w:pPr>
      <w:r w:rsidRPr="000943E9">
        <w:rPr>
          <w:noProof/>
        </w:rPr>
        <w:drawing>
          <wp:anchor distT="0" distB="0" distL="114300" distR="114300" simplePos="0" relativeHeight="251658240" behindDoc="0" locked="0" layoutInCell="1" allowOverlap="1" wp14:anchorId="7D278D3F" wp14:editId="0BA6AB24">
            <wp:simplePos x="0" y="0"/>
            <wp:positionH relativeFrom="margin">
              <wp:align>center</wp:align>
            </wp:positionH>
            <wp:positionV relativeFrom="paragraph">
              <wp:posOffset>98788</wp:posOffset>
            </wp:positionV>
            <wp:extent cx="1344930" cy="1316990"/>
            <wp:effectExtent l="0" t="0" r="7620" b="0"/>
            <wp:wrapThrough wrapText="bothSides">
              <wp:wrapPolygon edited="0">
                <wp:start x="0" y="0"/>
                <wp:lineTo x="0" y="21246"/>
                <wp:lineTo x="21416" y="21246"/>
                <wp:lineTo x="21416" y="0"/>
                <wp:lineTo x="0" y="0"/>
              </wp:wrapPolygon>
            </wp:wrapThrough>
            <wp:docPr id="10821686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4930" cy="1316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145B27" w14:textId="464B0A60" w:rsidR="000943E9" w:rsidRPr="000943E9" w:rsidRDefault="000943E9" w:rsidP="00520757">
      <w:pPr>
        <w:spacing w:line="276" w:lineRule="auto"/>
        <w:rPr>
          <w:b/>
        </w:rPr>
      </w:pPr>
      <w:r w:rsidRPr="000943E9">
        <w:rPr>
          <w:b/>
        </w:rPr>
        <w:t xml:space="preserve"> </w:t>
      </w:r>
    </w:p>
    <w:p w14:paraId="4FF9B0D2" w14:textId="77777777" w:rsidR="000943E9" w:rsidRDefault="000943E9" w:rsidP="00520757">
      <w:pPr>
        <w:spacing w:line="276" w:lineRule="auto"/>
        <w:rPr>
          <w:b/>
        </w:rPr>
      </w:pPr>
      <w:r w:rsidRPr="000943E9">
        <w:rPr>
          <w:b/>
        </w:rPr>
        <w:t xml:space="preserve"> </w:t>
      </w:r>
    </w:p>
    <w:p w14:paraId="02EDC2F7" w14:textId="77777777" w:rsidR="000943E9" w:rsidRDefault="000943E9" w:rsidP="00520757">
      <w:pPr>
        <w:spacing w:line="276" w:lineRule="auto"/>
        <w:rPr>
          <w:b/>
        </w:rPr>
      </w:pPr>
    </w:p>
    <w:p w14:paraId="6D83AEF7" w14:textId="77777777" w:rsidR="000943E9" w:rsidRDefault="000943E9" w:rsidP="00520757">
      <w:pPr>
        <w:spacing w:line="276" w:lineRule="auto"/>
        <w:rPr>
          <w:b/>
        </w:rPr>
      </w:pPr>
    </w:p>
    <w:p w14:paraId="6B09C136" w14:textId="77777777" w:rsidR="000943E9" w:rsidRDefault="000943E9" w:rsidP="00520757">
      <w:pPr>
        <w:spacing w:line="276" w:lineRule="auto"/>
        <w:rPr>
          <w:b/>
        </w:rPr>
      </w:pPr>
    </w:p>
    <w:p w14:paraId="4F067DD0" w14:textId="77777777" w:rsidR="000943E9" w:rsidRPr="000943E9" w:rsidRDefault="000943E9" w:rsidP="00520757">
      <w:pPr>
        <w:spacing w:line="276" w:lineRule="auto"/>
        <w:rPr>
          <w:b/>
        </w:rPr>
      </w:pPr>
    </w:p>
    <w:p w14:paraId="39015755" w14:textId="77777777" w:rsidR="000943E9" w:rsidRPr="000943E9" w:rsidRDefault="000943E9" w:rsidP="00520757">
      <w:pPr>
        <w:spacing w:line="276" w:lineRule="auto"/>
        <w:rPr>
          <w:b/>
        </w:rPr>
      </w:pPr>
      <w:r w:rsidRPr="000943E9">
        <w:rPr>
          <w:b/>
        </w:rPr>
        <w:t xml:space="preserve"> </w:t>
      </w:r>
    </w:p>
    <w:p w14:paraId="03803911" w14:textId="77777777" w:rsidR="000943E9" w:rsidRPr="00A03A20" w:rsidRDefault="000943E9" w:rsidP="00520757">
      <w:pPr>
        <w:spacing w:line="276" w:lineRule="auto"/>
        <w:jc w:val="center"/>
        <w:rPr>
          <w:b/>
          <w:szCs w:val="26"/>
          <w:rPrChange w:id="3" w:author="DELL" w:date="2025-12-12T21:36:00Z" w16du:dateUtc="2025-12-12T14:36:00Z">
            <w:rPr>
              <w:b/>
              <w:sz w:val="40"/>
              <w:szCs w:val="40"/>
            </w:rPr>
          </w:rPrChange>
        </w:rPr>
      </w:pPr>
      <w:r w:rsidRPr="00A03A20">
        <w:rPr>
          <w:b/>
          <w:szCs w:val="26"/>
          <w:rPrChange w:id="4" w:author="DELL" w:date="2025-12-12T21:36:00Z" w16du:dateUtc="2025-12-12T14:36:00Z">
            <w:rPr>
              <w:b/>
              <w:sz w:val="40"/>
              <w:szCs w:val="40"/>
            </w:rPr>
          </w:rPrChange>
        </w:rPr>
        <w:t>ĐỒ ÁN MÔN HỌC: CHUYÊN ĐỀ ASP.NET</w:t>
      </w:r>
    </w:p>
    <w:p w14:paraId="6919E4D7" w14:textId="5D25CF19" w:rsidR="000943E9" w:rsidRPr="00A03A20" w:rsidRDefault="000943E9" w:rsidP="00520757">
      <w:pPr>
        <w:spacing w:line="276" w:lineRule="auto"/>
        <w:jc w:val="center"/>
        <w:rPr>
          <w:b/>
          <w:szCs w:val="26"/>
          <w:rPrChange w:id="5" w:author="DELL" w:date="2025-12-12T21:36:00Z" w16du:dateUtc="2025-12-12T14:36:00Z">
            <w:rPr>
              <w:b/>
              <w:sz w:val="40"/>
              <w:szCs w:val="40"/>
            </w:rPr>
          </w:rPrChange>
        </w:rPr>
      </w:pPr>
      <w:r w:rsidRPr="00A03A20">
        <w:rPr>
          <w:b/>
          <w:szCs w:val="26"/>
          <w:rPrChange w:id="6" w:author="DELL" w:date="2025-12-12T21:36:00Z" w16du:dateUtc="2025-12-12T14:36:00Z">
            <w:rPr>
              <w:b/>
              <w:sz w:val="40"/>
              <w:szCs w:val="40"/>
            </w:rPr>
          </w:rPrChange>
        </w:rPr>
        <w:t xml:space="preserve">HỌC KỲ </w:t>
      </w:r>
      <w:ins w:id="7" w:author="DELL" w:date="2025-12-12T21:36:00Z" w16du:dateUtc="2025-12-12T14:36:00Z">
        <w:r w:rsidR="00A03A20">
          <w:rPr>
            <w:b/>
            <w:szCs w:val="26"/>
          </w:rPr>
          <w:t>VII</w:t>
        </w:r>
      </w:ins>
      <w:del w:id="8" w:author="DELL" w:date="2025-12-12T21:36:00Z" w16du:dateUtc="2025-12-12T14:36:00Z">
        <w:r w:rsidRPr="00A03A20" w:rsidDel="00A03A20">
          <w:rPr>
            <w:b/>
            <w:szCs w:val="26"/>
            <w:rPrChange w:id="9" w:author="DELL" w:date="2025-12-12T21:36:00Z" w16du:dateUtc="2025-12-12T14:36:00Z">
              <w:rPr>
                <w:b/>
                <w:sz w:val="40"/>
                <w:szCs w:val="40"/>
              </w:rPr>
            </w:rPrChange>
          </w:rPr>
          <w:delText>I</w:delText>
        </w:r>
      </w:del>
      <w:r w:rsidRPr="00A03A20">
        <w:rPr>
          <w:b/>
          <w:szCs w:val="26"/>
          <w:rPrChange w:id="10" w:author="DELL" w:date="2025-12-12T21:36:00Z" w16du:dateUtc="2025-12-12T14:36:00Z">
            <w:rPr>
              <w:b/>
              <w:sz w:val="40"/>
              <w:szCs w:val="40"/>
            </w:rPr>
          </w:rPrChange>
        </w:rPr>
        <w:t xml:space="preserve">, NĂM HỌC </w:t>
      </w:r>
      <w:del w:id="11" w:author="DELL" w:date="2025-12-12T21:37:00Z" w16du:dateUtc="2025-12-12T14:37:00Z">
        <w:r w:rsidRPr="00A03A20" w:rsidDel="00A03A20">
          <w:rPr>
            <w:b/>
            <w:szCs w:val="26"/>
            <w:rPrChange w:id="12" w:author="DELL" w:date="2025-12-12T21:36:00Z" w16du:dateUtc="2025-12-12T14:36:00Z">
              <w:rPr>
                <w:b/>
                <w:sz w:val="40"/>
                <w:szCs w:val="40"/>
              </w:rPr>
            </w:rPrChange>
          </w:rPr>
          <w:delText>2024-</w:delText>
        </w:r>
      </w:del>
      <w:r w:rsidRPr="00A03A20">
        <w:rPr>
          <w:b/>
          <w:szCs w:val="26"/>
          <w:rPrChange w:id="13" w:author="DELL" w:date="2025-12-12T21:36:00Z" w16du:dateUtc="2025-12-12T14:36:00Z">
            <w:rPr>
              <w:b/>
              <w:sz w:val="40"/>
              <w:szCs w:val="40"/>
            </w:rPr>
          </w:rPrChange>
        </w:rPr>
        <w:t>2025</w:t>
      </w:r>
    </w:p>
    <w:p w14:paraId="65ED29C1" w14:textId="77777777" w:rsidR="00FC77D2" w:rsidRPr="00A03A20" w:rsidRDefault="00FC77D2" w:rsidP="00520757">
      <w:pPr>
        <w:spacing w:line="276" w:lineRule="auto"/>
        <w:jc w:val="center"/>
        <w:rPr>
          <w:b/>
          <w:szCs w:val="26"/>
          <w:rPrChange w:id="14" w:author="DELL" w:date="2025-12-12T21:36:00Z" w16du:dateUtc="2025-12-12T14:36:00Z">
            <w:rPr>
              <w:b/>
              <w:sz w:val="40"/>
              <w:szCs w:val="40"/>
            </w:rPr>
          </w:rPrChange>
        </w:rPr>
      </w:pPr>
    </w:p>
    <w:p w14:paraId="6D3CF60C" w14:textId="664ED79A" w:rsidR="00FC77D2" w:rsidRPr="00FC77D2" w:rsidRDefault="000943E9" w:rsidP="00520757">
      <w:pPr>
        <w:spacing w:line="276" w:lineRule="auto"/>
        <w:jc w:val="center"/>
        <w:rPr>
          <w:b/>
          <w:sz w:val="40"/>
          <w:szCs w:val="40"/>
        </w:rPr>
      </w:pPr>
      <w:r w:rsidRPr="000943E9">
        <w:rPr>
          <w:b/>
          <w:sz w:val="40"/>
          <w:szCs w:val="40"/>
        </w:rPr>
        <w:t>TÊN ĐỀ TÀI</w:t>
      </w:r>
      <w:r w:rsidR="00FC77D2">
        <w:rPr>
          <w:b/>
          <w:sz w:val="40"/>
          <w:szCs w:val="40"/>
        </w:rPr>
        <w:t xml:space="preserve">: </w:t>
      </w:r>
      <w:r w:rsidR="00FC77D2" w:rsidRPr="00FC77D2">
        <w:rPr>
          <w:b/>
          <w:sz w:val="40"/>
          <w:szCs w:val="40"/>
        </w:rPr>
        <w:t>PHÁT TRIỂN ỨNG DỤNG</w:t>
      </w:r>
    </w:p>
    <w:p w14:paraId="56B80971" w14:textId="77777777" w:rsidR="00FC77D2" w:rsidRPr="00FC77D2" w:rsidRDefault="00FC77D2" w:rsidP="00520757">
      <w:pPr>
        <w:spacing w:line="276" w:lineRule="auto"/>
        <w:jc w:val="center"/>
        <w:rPr>
          <w:b/>
          <w:sz w:val="40"/>
          <w:szCs w:val="40"/>
        </w:rPr>
      </w:pPr>
      <w:r w:rsidRPr="00FC77D2">
        <w:rPr>
          <w:b/>
          <w:sz w:val="40"/>
          <w:szCs w:val="40"/>
        </w:rPr>
        <w:t>ĐẶT TRÀ SỮA ONLINE</w:t>
      </w:r>
    </w:p>
    <w:p w14:paraId="216CF7A1" w14:textId="6D4F2138" w:rsidR="000943E9" w:rsidRPr="000943E9" w:rsidRDefault="000943E9" w:rsidP="00520757">
      <w:pPr>
        <w:spacing w:line="276" w:lineRule="auto"/>
        <w:rPr>
          <w:sz w:val="40"/>
          <w:szCs w:val="40"/>
        </w:rPr>
      </w:pPr>
    </w:p>
    <w:p w14:paraId="6C64A810" w14:textId="7C4EE069" w:rsidR="000943E9" w:rsidRPr="000943E9" w:rsidRDefault="000943E9" w:rsidP="00520757">
      <w:pPr>
        <w:spacing w:line="276" w:lineRule="auto"/>
        <w:rPr>
          <w:b/>
          <w:sz w:val="40"/>
          <w:szCs w:val="40"/>
        </w:rPr>
      </w:pPr>
    </w:p>
    <w:tbl>
      <w:tblPr>
        <w:tblStyle w:val="TableGrid"/>
        <w:tblpPr w:leftFromText="180" w:rightFromText="180" w:vertAnchor="text" w:horzAnchor="margin" w:tblpY="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 w:author="DELL" w:date="2025-12-12T21:33:00Z" w16du:dateUtc="2025-12-12T14:33:00Z">
          <w:tblPr>
            <w:tblStyle w:val="TableGrid"/>
            <w:tblpPr w:leftFromText="180" w:rightFromText="180" w:vertAnchor="text" w:horzAnchor="margin" w:tblpY="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530"/>
        <w:gridCol w:w="4531"/>
        <w:tblGridChange w:id="16">
          <w:tblGrid>
            <w:gridCol w:w="4530"/>
            <w:gridCol w:w="4531"/>
          </w:tblGrid>
        </w:tblGridChange>
      </w:tblGrid>
      <w:tr w:rsidR="0055077B" w14:paraId="79CE5AA9" w14:textId="77777777" w:rsidTr="00A03A20">
        <w:trPr>
          <w:trHeight w:val="426"/>
          <w:ins w:id="17" w:author="DELL" w:date="2025-12-12T14:49:00Z" w16du:dateUtc="2025-12-12T07:49:00Z"/>
        </w:trPr>
        <w:tc>
          <w:tcPr>
            <w:tcW w:w="4530" w:type="dxa"/>
            <w:tcPrChange w:id="18" w:author="DELL" w:date="2025-12-12T21:33:00Z" w16du:dateUtc="2025-12-12T14:33:00Z">
              <w:tcPr>
                <w:tcW w:w="4530" w:type="dxa"/>
              </w:tcPr>
            </w:tcPrChange>
          </w:tcPr>
          <w:p w14:paraId="702254CB" w14:textId="03FD76D1" w:rsidR="0055077B" w:rsidRPr="00FC77D2" w:rsidRDefault="0055077B" w:rsidP="0055077B">
            <w:pPr>
              <w:spacing w:line="276" w:lineRule="auto"/>
              <w:jc w:val="left"/>
              <w:rPr>
                <w:ins w:id="19" w:author="DELL" w:date="2025-12-12T14:49:00Z" w16du:dateUtc="2025-12-12T07:49:00Z"/>
                <w:i/>
                <w:iCs/>
              </w:rPr>
            </w:pPr>
            <w:ins w:id="20" w:author="DELL" w:date="2025-12-12T14:49:00Z" w16du:dateUtc="2025-12-12T07:49:00Z">
              <w:r w:rsidRPr="00FC77D2">
                <w:rPr>
                  <w:i/>
                  <w:iCs/>
                </w:rPr>
                <w:t>Giảng viên hướng dẫn:</w:t>
              </w:r>
            </w:ins>
          </w:p>
        </w:tc>
        <w:tc>
          <w:tcPr>
            <w:tcW w:w="4531" w:type="dxa"/>
            <w:tcPrChange w:id="21" w:author="DELL" w:date="2025-12-12T21:33:00Z" w16du:dateUtc="2025-12-12T14:33:00Z">
              <w:tcPr>
                <w:tcW w:w="4531" w:type="dxa"/>
              </w:tcPr>
            </w:tcPrChange>
          </w:tcPr>
          <w:p w14:paraId="701BE934" w14:textId="77777777" w:rsidR="0055077B" w:rsidRPr="00FC77D2" w:rsidRDefault="0055077B" w:rsidP="0055077B">
            <w:pPr>
              <w:spacing w:line="276" w:lineRule="auto"/>
              <w:jc w:val="left"/>
              <w:rPr>
                <w:ins w:id="22" w:author="DELL" w:date="2025-12-12T14:49:00Z" w16du:dateUtc="2025-12-12T07:49:00Z"/>
                <w:i/>
                <w:iCs/>
              </w:rPr>
            </w:pPr>
            <w:ins w:id="23" w:author="DELL" w:date="2025-12-12T14:49:00Z" w16du:dateUtc="2025-12-12T07:49:00Z">
              <w:r w:rsidRPr="00FC77D2">
                <w:rPr>
                  <w:i/>
                  <w:iCs/>
                </w:rPr>
                <w:t>Sinh viên thực hiện:</w:t>
              </w:r>
            </w:ins>
          </w:p>
        </w:tc>
      </w:tr>
      <w:tr w:rsidR="0055077B" w14:paraId="4197DBEA" w14:textId="77777777" w:rsidTr="0055077B">
        <w:trPr>
          <w:ins w:id="24" w:author="DELL" w:date="2025-12-12T14:49:00Z" w16du:dateUtc="2025-12-12T07:49:00Z"/>
        </w:trPr>
        <w:tc>
          <w:tcPr>
            <w:tcW w:w="4530" w:type="dxa"/>
          </w:tcPr>
          <w:p w14:paraId="7C78FF73" w14:textId="5252FFBA" w:rsidR="0055077B" w:rsidRPr="00FF0D44" w:rsidRDefault="0055077B" w:rsidP="0055077B">
            <w:pPr>
              <w:spacing w:line="276" w:lineRule="auto"/>
              <w:rPr>
                <w:ins w:id="25" w:author="DELL" w:date="2025-12-12T14:49:00Z" w16du:dateUtc="2025-12-12T07:49:00Z"/>
                <w:lang w:val="vi-VN"/>
              </w:rPr>
            </w:pPr>
            <w:ins w:id="26" w:author="DELL" w:date="2025-12-12T14:49:00Z" w16du:dateUtc="2025-12-12T07:49:00Z">
              <w:r>
                <w:t>TS</w:t>
              </w:r>
            </w:ins>
            <w:ins w:id="27" w:author="DELL" w:date="2025-12-12T21:40:00Z" w16du:dateUtc="2025-12-12T14:40:00Z">
              <w:r w:rsidR="00A03A20">
                <w:t>.</w:t>
              </w:r>
            </w:ins>
            <w:ins w:id="28" w:author="DELL" w:date="2025-12-12T14:49:00Z" w16du:dateUtc="2025-12-12T07:49:00Z">
              <w:r>
                <w:rPr>
                  <w:lang w:val="vi-VN"/>
                </w:rPr>
                <w:t>Đoàn Phước Miền</w:t>
              </w:r>
            </w:ins>
          </w:p>
        </w:tc>
        <w:tc>
          <w:tcPr>
            <w:tcW w:w="4531" w:type="dxa"/>
          </w:tcPr>
          <w:p w14:paraId="48ECDAEF" w14:textId="77777777" w:rsidR="0055077B" w:rsidRPr="00FF0D44" w:rsidRDefault="0055077B" w:rsidP="0055077B">
            <w:pPr>
              <w:spacing w:line="276" w:lineRule="auto"/>
              <w:rPr>
                <w:ins w:id="29" w:author="DELL" w:date="2025-12-12T14:49:00Z" w16du:dateUtc="2025-12-12T07:49:00Z"/>
                <w:lang w:val="vi-VN"/>
              </w:rPr>
            </w:pPr>
            <w:ins w:id="30" w:author="DELL" w:date="2025-12-12T14:49:00Z" w16du:dateUtc="2025-12-12T07:49:00Z">
              <w:r>
                <w:t>Họ tên:</w:t>
              </w:r>
              <w:r>
                <w:rPr>
                  <w:lang w:val="vi-VN"/>
                </w:rPr>
                <w:t xml:space="preserve"> Phạm Minh Thu Trang </w:t>
              </w:r>
            </w:ins>
          </w:p>
        </w:tc>
      </w:tr>
      <w:tr w:rsidR="0055077B" w14:paraId="79AC38F7" w14:textId="77777777" w:rsidTr="0055077B">
        <w:trPr>
          <w:ins w:id="31" w:author="DELL" w:date="2025-12-12T14:49:00Z" w16du:dateUtc="2025-12-12T07:49:00Z"/>
        </w:trPr>
        <w:tc>
          <w:tcPr>
            <w:tcW w:w="4530" w:type="dxa"/>
          </w:tcPr>
          <w:p w14:paraId="79DC78B8" w14:textId="77777777" w:rsidR="0055077B" w:rsidRDefault="0055077B" w:rsidP="0055077B">
            <w:pPr>
              <w:spacing w:line="276" w:lineRule="auto"/>
              <w:rPr>
                <w:ins w:id="32" w:author="DELL" w:date="2025-12-12T14:49:00Z" w16du:dateUtc="2025-12-12T07:49:00Z"/>
              </w:rPr>
            </w:pPr>
          </w:p>
        </w:tc>
        <w:tc>
          <w:tcPr>
            <w:tcW w:w="4531" w:type="dxa"/>
          </w:tcPr>
          <w:p w14:paraId="1A102D72" w14:textId="1F1C6C04" w:rsidR="0055077B" w:rsidRDefault="0055077B" w:rsidP="0055077B">
            <w:pPr>
              <w:spacing w:line="276" w:lineRule="auto"/>
              <w:rPr>
                <w:ins w:id="33" w:author="DELL" w:date="2025-12-12T14:49:00Z" w16du:dateUtc="2025-12-12T07:49:00Z"/>
              </w:rPr>
            </w:pPr>
            <w:ins w:id="34" w:author="DELL" w:date="2025-12-12T14:49:00Z" w16du:dateUtc="2025-12-12T07:49:00Z">
              <w:r>
                <w:t>MSSV:</w:t>
              </w:r>
            </w:ins>
            <w:ins w:id="35" w:author="DELL" w:date="2025-12-12T21:34:00Z" w16du:dateUtc="2025-12-12T14:34:00Z">
              <w:r w:rsidR="00A03A20">
                <w:t xml:space="preserve"> 470123172</w:t>
              </w:r>
            </w:ins>
          </w:p>
        </w:tc>
      </w:tr>
      <w:tr w:rsidR="0055077B" w14:paraId="47C6433F" w14:textId="77777777" w:rsidTr="0055077B">
        <w:trPr>
          <w:ins w:id="36" w:author="DELL" w:date="2025-12-12T14:49:00Z" w16du:dateUtc="2025-12-12T07:49:00Z"/>
        </w:trPr>
        <w:tc>
          <w:tcPr>
            <w:tcW w:w="4530" w:type="dxa"/>
          </w:tcPr>
          <w:p w14:paraId="5F1251AB" w14:textId="77777777" w:rsidR="0055077B" w:rsidRDefault="0055077B" w:rsidP="0055077B">
            <w:pPr>
              <w:spacing w:line="276" w:lineRule="auto"/>
              <w:rPr>
                <w:ins w:id="37" w:author="DELL" w:date="2025-12-12T14:49:00Z" w16du:dateUtc="2025-12-12T07:49:00Z"/>
              </w:rPr>
            </w:pPr>
          </w:p>
        </w:tc>
        <w:tc>
          <w:tcPr>
            <w:tcW w:w="4531" w:type="dxa"/>
          </w:tcPr>
          <w:p w14:paraId="5CD3E35D" w14:textId="53EE66B2" w:rsidR="0055077B" w:rsidRDefault="0055077B" w:rsidP="0055077B">
            <w:pPr>
              <w:spacing w:line="276" w:lineRule="auto"/>
              <w:rPr>
                <w:ins w:id="38" w:author="DELL" w:date="2025-12-12T14:49:00Z" w16du:dateUtc="2025-12-12T07:49:00Z"/>
              </w:rPr>
            </w:pPr>
            <w:ins w:id="39" w:author="DELL" w:date="2025-12-12T14:49:00Z" w16du:dateUtc="2025-12-12T07:49:00Z">
              <w:r>
                <w:t>Lớp:</w:t>
              </w:r>
            </w:ins>
            <w:ins w:id="40" w:author="DELL" w:date="2025-12-12T21:34:00Z" w16du:dateUtc="2025-12-12T14:34:00Z">
              <w:r w:rsidR="00A03A20">
                <w:t>VX23TTK13</w:t>
              </w:r>
            </w:ins>
          </w:p>
        </w:tc>
      </w:tr>
    </w:tbl>
    <w:p w14:paraId="6C906013" w14:textId="77777777" w:rsidR="000943E9" w:rsidRPr="000943E9" w:rsidRDefault="000943E9" w:rsidP="00520757">
      <w:pPr>
        <w:spacing w:line="276" w:lineRule="auto"/>
        <w:rPr>
          <w:b/>
        </w:rPr>
      </w:pPr>
      <w:r w:rsidRPr="000943E9">
        <w:rPr>
          <w:b/>
        </w:rPr>
        <w:t xml:space="preserve"> </w:t>
      </w:r>
    </w:p>
    <w:p w14:paraId="79C2B940" w14:textId="519E75F1" w:rsidR="000943E9" w:rsidRPr="000943E9" w:rsidRDefault="000943E9" w:rsidP="00520757">
      <w:pPr>
        <w:spacing w:line="276" w:lineRule="auto"/>
      </w:pPr>
      <w:r w:rsidRPr="000943E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C77D2" w:rsidDel="0055077B" w14:paraId="5C16779A" w14:textId="1BD50BEE" w:rsidTr="00FC77D2">
        <w:trPr>
          <w:del w:id="41" w:author="DELL" w:date="2025-12-12T14:49:00Z" w16du:dateUtc="2025-12-12T07:49:00Z"/>
        </w:trPr>
        <w:tc>
          <w:tcPr>
            <w:tcW w:w="4530" w:type="dxa"/>
          </w:tcPr>
          <w:p w14:paraId="110ABD0A" w14:textId="21E9EE3D" w:rsidR="00FC77D2" w:rsidRPr="00FC77D2" w:rsidDel="0055077B" w:rsidRDefault="00FC77D2" w:rsidP="00520757">
            <w:pPr>
              <w:spacing w:line="276" w:lineRule="auto"/>
              <w:jc w:val="left"/>
              <w:rPr>
                <w:del w:id="42" w:author="DELL" w:date="2025-12-12T14:49:00Z" w16du:dateUtc="2025-12-12T07:49:00Z"/>
                <w:i/>
                <w:iCs/>
              </w:rPr>
            </w:pPr>
            <w:del w:id="43" w:author="DELL" w:date="2025-12-12T14:49:00Z" w16du:dateUtc="2025-12-12T07:49:00Z">
              <w:r w:rsidRPr="00FC77D2" w:rsidDel="0055077B">
                <w:rPr>
                  <w:i/>
                  <w:iCs/>
                </w:rPr>
                <w:delText>Giảng viên hướng dẫn:</w:delText>
              </w:r>
              <w:r w:rsidRPr="00FC77D2" w:rsidDel="0055077B">
                <w:rPr>
                  <w:i/>
                  <w:iCs/>
                </w:rPr>
                <w:br/>
              </w:r>
            </w:del>
          </w:p>
        </w:tc>
        <w:tc>
          <w:tcPr>
            <w:tcW w:w="4531" w:type="dxa"/>
          </w:tcPr>
          <w:p w14:paraId="6402D79C" w14:textId="32C071A8" w:rsidR="00FC77D2" w:rsidRPr="00FC77D2" w:rsidDel="0055077B" w:rsidRDefault="00FC77D2" w:rsidP="00520757">
            <w:pPr>
              <w:spacing w:line="276" w:lineRule="auto"/>
              <w:jc w:val="left"/>
              <w:rPr>
                <w:del w:id="44" w:author="DELL" w:date="2025-12-12T14:49:00Z" w16du:dateUtc="2025-12-12T07:49:00Z"/>
                <w:i/>
                <w:iCs/>
              </w:rPr>
            </w:pPr>
            <w:del w:id="45" w:author="DELL" w:date="2025-12-12T14:49:00Z" w16du:dateUtc="2025-12-12T07:49:00Z">
              <w:r w:rsidRPr="00FC77D2" w:rsidDel="0055077B">
                <w:rPr>
                  <w:i/>
                  <w:iCs/>
                </w:rPr>
                <w:delText>Sinh viên thực hiện:</w:delText>
              </w:r>
            </w:del>
          </w:p>
        </w:tc>
      </w:tr>
      <w:tr w:rsidR="00FC77D2" w:rsidDel="0055077B" w14:paraId="1106CB6C" w14:textId="4B6A74F2" w:rsidTr="00FC77D2">
        <w:trPr>
          <w:del w:id="46" w:author="DELL" w:date="2025-12-12T14:49:00Z" w16du:dateUtc="2025-12-12T07:49:00Z"/>
        </w:trPr>
        <w:tc>
          <w:tcPr>
            <w:tcW w:w="4530" w:type="dxa"/>
          </w:tcPr>
          <w:p w14:paraId="64F7396B" w14:textId="0AE0451B" w:rsidR="00FC77D2" w:rsidRPr="00DB4422" w:rsidDel="0055077B" w:rsidRDefault="00FC77D2" w:rsidP="00520757">
            <w:pPr>
              <w:spacing w:line="276" w:lineRule="auto"/>
              <w:rPr>
                <w:del w:id="47" w:author="DELL" w:date="2025-12-12T14:49:00Z" w16du:dateUtc="2025-12-12T07:49:00Z"/>
                <w:lang w:val="vi-VN"/>
                <w:rPrChange w:id="48" w:author="DELL" w:date="2025-12-12T13:29:00Z" w16du:dateUtc="2025-12-12T06:29:00Z">
                  <w:rPr>
                    <w:del w:id="49" w:author="DELL" w:date="2025-12-12T14:49:00Z" w16du:dateUtc="2025-12-12T07:49:00Z"/>
                  </w:rPr>
                </w:rPrChange>
              </w:rPr>
            </w:pPr>
            <w:del w:id="50" w:author="DELL" w:date="2025-12-12T14:49:00Z" w16du:dateUtc="2025-12-12T07:49:00Z">
              <w:r w:rsidDel="0055077B">
                <w:delText>T</w:delText>
              </w:r>
            </w:del>
            <w:del w:id="51" w:author="DELL" w:date="2025-12-12T13:29:00Z" w16du:dateUtc="2025-12-12T06:29:00Z">
              <w:r w:rsidDel="00DB4422">
                <w:delText>h</w:delText>
              </w:r>
            </w:del>
            <w:del w:id="52" w:author="DELL" w:date="2025-12-12T14:49:00Z" w16du:dateUtc="2025-12-12T07:49:00Z">
              <w:r w:rsidDel="0055077B">
                <w:delText>S:</w:delText>
              </w:r>
            </w:del>
          </w:p>
        </w:tc>
        <w:tc>
          <w:tcPr>
            <w:tcW w:w="4531" w:type="dxa"/>
          </w:tcPr>
          <w:p w14:paraId="7B629BFA" w14:textId="6413171C" w:rsidR="00FC77D2" w:rsidRPr="00DB4422" w:rsidDel="0055077B" w:rsidRDefault="00FC77D2" w:rsidP="00520757">
            <w:pPr>
              <w:spacing w:line="276" w:lineRule="auto"/>
              <w:rPr>
                <w:del w:id="53" w:author="DELL" w:date="2025-12-12T14:49:00Z" w16du:dateUtc="2025-12-12T07:49:00Z"/>
                <w:lang w:val="vi-VN"/>
                <w:rPrChange w:id="54" w:author="DELL" w:date="2025-12-12T13:29:00Z" w16du:dateUtc="2025-12-12T06:29:00Z">
                  <w:rPr>
                    <w:del w:id="55" w:author="DELL" w:date="2025-12-12T14:49:00Z" w16du:dateUtc="2025-12-12T07:49:00Z"/>
                  </w:rPr>
                </w:rPrChange>
              </w:rPr>
            </w:pPr>
            <w:del w:id="56" w:author="DELL" w:date="2025-12-12T14:49:00Z" w16du:dateUtc="2025-12-12T07:49:00Z">
              <w:r w:rsidDel="0055077B">
                <w:delText>Họ tên:</w:delText>
              </w:r>
            </w:del>
          </w:p>
        </w:tc>
      </w:tr>
      <w:tr w:rsidR="00FC77D2" w:rsidDel="0055077B" w14:paraId="50B2C235" w14:textId="7C6117C7" w:rsidTr="00FC77D2">
        <w:trPr>
          <w:del w:id="57" w:author="DELL" w:date="2025-12-12T14:49:00Z" w16du:dateUtc="2025-12-12T07:49:00Z"/>
        </w:trPr>
        <w:tc>
          <w:tcPr>
            <w:tcW w:w="4530" w:type="dxa"/>
          </w:tcPr>
          <w:p w14:paraId="4CB69C9D" w14:textId="4E1557B5" w:rsidR="00FC77D2" w:rsidDel="0055077B" w:rsidRDefault="00FC77D2" w:rsidP="00520757">
            <w:pPr>
              <w:spacing w:line="276" w:lineRule="auto"/>
              <w:rPr>
                <w:del w:id="58" w:author="DELL" w:date="2025-12-12T14:49:00Z" w16du:dateUtc="2025-12-12T07:49:00Z"/>
              </w:rPr>
            </w:pPr>
          </w:p>
        </w:tc>
        <w:tc>
          <w:tcPr>
            <w:tcW w:w="4531" w:type="dxa"/>
          </w:tcPr>
          <w:p w14:paraId="14A31D96" w14:textId="60A6DC5F" w:rsidR="00FC77D2" w:rsidDel="0055077B" w:rsidRDefault="00FC77D2" w:rsidP="00520757">
            <w:pPr>
              <w:spacing w:line="276" w:lineRule="auto"/>
              <w:rPr>
                <w:del w:id="59" w:author="DELL" w:date="2025-12-12T14:49:00Z" w16du:dateUtc="2025-12-12T07:49:00Z"/>
              </w:rPr>
            </w:pPr>
            <w:del w:id="60" w:author="DELL" w:date="2025-12-12T14:49:00Z" w16du:dateUtc="2025-12-12T07:49:00Z">
              <w:r w:rsidDel="0055077B">
                <w:delText>MSSV:</w:delText>
              </w:r>
            </w:del>
          </w:p>
        </w:tc>
      </w:tr>
      <w:tr w:rsidR="00FC77D2" w:rsidDel="0055077B" w14:paraId="65BB8CEF" w14:textId="15260F36" w:rsidTr="00FC77D2">
        <w:trPr>
          <w:del w:id="61" w:author="DELL" w:date="2025-12-12T14:49:00Z" w16du:dateUtc="2025-12-12T07:49:00Z"/>
        </w:trPr>
        <w:tc>
          <w:tcPr>
            <w:tcW w:w="4530" w:type="dxa"/>
          </w:tcPr>
          <w:p w14:paraId="74D1465D" w14:textId="33DA2362" w:rsidR="00FC77D2" w:rsidDel="0055077B" w:rsidRDefault="00FC77D2" w:rsidP="00520757">
            <w:pPr>
              <w:spacing w:line="276" w:lineRule="auto"/>
              <w:rPr>
                <w:del w:id="62" w:author="DELL" w:date="2025-12-12T14:49:00Z" w16du:dateUtc="2025-12-12T07:49:00Z"/>
              </w:rPr>
            </w:pPr>
          </w:p>
        </w:tc>
        <w:tc>
          <w:tcPr>
            <w:tcW w:w="4531" w:type="dxa"/>
          </w:tcPr>
          <w:p w14:paraId="1B855932" w14:textId="164FF992" w:rsidR="00FC77D2" w:rsidDel="0055077B" w:rsidRDefault="00FC77D2" w:rsidP="00520757">
            <w:pPr>
              <w:spacing w:line="276" w:lineRule="auto"/>
              <w:rPr>
                <w:del w:id="63" w:author="DELL" w:date="2025-12-12T14:49:00Z" w16du:dateUtc="2025-12-12T07:49:00Z"/>
              </w:rPr>
            </w:pPr>
            <w:del w:id="64" w:author="DELL" w:date="2025-12-12T14:49:00Z" w16du:dateUtc="2025-12-12T07:49:00Z">
              <w:r w:rsidDel="0055077B">
                <w:delText>Lớp:</w:delText>
              </w:r>
            </w:del>
          </w:p>
        </w:tc>
      </w:tr>
    </w:tbl>
    <w:p w14:paraId="3E49D24C" w14:textId="3F684E39" w:rsidR="000943E9" w:rsidRPr="000943E9" w:rsidRDefault="00FC77D2" w:rsidP="00520757">
      <w:pPr>
        <w:spacing w:line="276" w:lineRule="auto"/>
      </w:pPr>
      <w:r>
        <w:br/>
      </w:r>
      <w:r w:rsidR="000943E9" w:rsidRPr="000943E9">
        <w:t xml:space="preserve"> </w:t>
      </w:r>
    </w:p>
    <w:p w14:paraId="311585CD" w14:textId="24B155AB" w:rsidR="000943E9" w:rsidDel="00590D25" w:rsidRDefault="000943E9">
      <w:pPr>
        <w:spacing w:line="276" w:lineRule="auto"/>
        <w:ind w:firstLine="0"/>
        <w:jc w:val="center"/>
        <w:rPr>
          <w:del w:id="65" w:author="DELL" w:date="2025-12-12T13:26:00Z" w16du:dateUtc="2025-12-12T06:26:00Z"/>
        </w:rPr>
      </w:pPr>
    </w:p>
    <w:p w14:paraId="1187FC3E" w14:textId="77777777" w:rsidR="00590D25" w:rsidRPr="000943E9" w:rsidRDefault="00590D25">
      <w:pPr>
        <w:spacing w:line="276" w:lineRule="auto"/>
        <w:jc w:val="center"/>
        <w:rPr>
          <w:ins w:id="66" w:author="DELL" w:date="2025-12-12T22:08:00Z" w16du:dateUtc="2025-12-12T15:08:00Z"/>
        </w:rPr>
        <w:pPrChange w:id="67" w:author="DELL" w:date="2025-12-12T13:26:00Z" w16du:dateUtc="2025-12-12T06:26:00Z">
          <w:pPr>
            <w:spacing w:line="276" w:lineRule="auto"/>
          </w:pPr>
        </w:pPrChange>
      </w:pPr>
    </w:p>
    <w:p w14:paraId="21BADB4C" w14:textId="77777777" w:rsidR="000943E9" w:rsidRPr="000943E9" w:rsidDel="00DB4422" w:rsidRDefault="000943E9">
      <w:pPr>
        <w:spacing w:line="276" w:lineRule="auto"/>
        <w:ind w:firstLine="0"/>
        <w:jc w:val="center"/>
        <w:rPr>
          <w:del w:id="68" w:author="DELL" w:date="2025-12-12T13:26:00Z" w16du:dateUtc="2025-12-12T06:26:00Z"/>
        </w:rPr>
        <w:pPrChange w:id="69" w:author="DELL" w:date="2025-12-12T13:26:00Z" w16du:dateUtc="2025-12-12T06:26:00Z">
          <w:pPr>
            <w:spacing w:line="276" w:lineRule="auto"/>
          </w:pPr>
        </w:pPrChange>
      </w:pPr>
      <w:del w:id="70" w:author="DELL" w:date="2025-12-12T13:26:00Z" w16du:dateUtc="2025-12-12T06:26:00Z">
        <w:r w:rsidRPr="000943E9" w:rsidDel="00DB4422">
          <w:delText xml:space="preserve"> </w:delText>
        </w:r>
      </w:del>
    </w:p>
    <w:p w14:paraId="187BB393" w14:textId="77777777" w:rsidR="000943E9" w:rsidRPr="000943E9" w:rsidDel="00DB4422" w:rsidRDefault="000943E9">
      <w:pPr>
        <w:spacing w:line="276" w:lineRule="auto"/>
        <w:ind w:firstLine="0"/>
        <w:jc w:val="center"/>
        <w:rPr>
          <w:del w:id="71" w:author="DELL" w:date="2025-12-12T13:26:00Z" w16du:dateUtc="2025-12-12T06:26:00Z"/>
        </w:rPr>
        <w:pPrChange w:id="72" w:author="DELL" w:date="2025-12-12T13:26:00Z" w16du:dateUtc="2025-12-12T06:26:00Z">
          <w:pPr>
            <w:spacing w:line="276" w:lineRule="auto"/>
          </w:pPr>
        </w:pPrChange>
      </w:pPr>
      <w:del w:id="73" w:author="DELL" w:date="2025-12-12T13:26:00Z" w16du:dateUtc="2025-12-12T06:26:00Z">
        <w:r w:rsidRPr="000943E9" w:rsidDel="00DB4422">
          <w:delText xml:space="preserve"> </w:delText>
        </w:r>
      </w:del>
    </w:p>
    <w:p w14:paraId="5CA4D462" w14:textId="77777777" w:rsidR="000943E9" w:rsidRPr="000943E9" w:rsidDel="00DB4422" w:rsidRDefault="000943E9">
      <w:pPr>
        <w:spacing w:line="276" w:lineRule="auto"/>
        <w:ind w:firstLine="0"/>
        <w:jc w:val="center"/>
        <w:rPr>
          <w:del w:id="74" w:author="DELL" w:date="2025-12-12T13:26:00Z" w16du:dateUtc="2025-12-12T06:26:00Z"/>
        </w:rPr>
        <w:pPrChange w:id="75" w:author="DELL" w:date="2025-12-12T13:26:00Z" w16du:dateUtc="2025-12-12T06:26:00Z">
          <w:pPr>
            <w:spacing w:line="276" w:lineRule="auto"/>
          </w:pPr>
        </w:pPrChange>
      </w:pPr>
      <w:del w:id="76" w:author="DELL" w:date="2025-12-12T13:26:00Z" w16du:dateUtc="2025-12-12T06:26:00Z">
        <w:r w:rsidRPr="000943E9" w:rsidDel="00DB4422">
          <w:delText xml:space="preserve"> </w:delText>
        </w:r>
      </w:del>
    </w:p>
    <w:p w14:paraId="3A74A678" w14:textId="20875C64" w:rsidR="000943E9" w:rsidRPr="00DB4422" w:rsidDel="00D47B7D" w:rsidRDefault="000943E9">
      <w:pPr>
        <w:spacing w:line="276" w:lineRule="auto"/>
        <w:ind w:firstLine="0"/>
        <w:jc w:val="center"/>
        <w:rPr>
          <w:del w:id="77" w:author="DELL" w:date="2025-12-11T00:46:00Z" w16du:dateUtc="2025-12-10T17:46:00Z"/>
          <w:lang w:val="vi-VN"/>
          <w:rPrChange w:id="78" w:author="DELL" w:date="2025-12-12T13:26:00Z" w16du:dateUtc="2025-12-12T06:26:00Z">
            <w:rPr>
              <w:del w:id="79" w:author="DELL" w:date="2025-12-11T00:46:00Z" w16du:dateUtc="2025-12-10T17:46:00Z"/>
            </w:rPr>
          </w:rPrChange>
        </w:rPr>
        <w:pPrChange w:id="80" w:author="DELL" w:date="2025-12-12T13:26:00Z" w16du:dateUtc="2025-12-12T06:26:00Z">
          <w:pPr>
            <w:spacing w:line="276" w:lineRule="auto"/>
          </w:pPr>
        </w:pPrChange>
      </w:pPr>
    </w:p>
    <w:p w14:paraId="28230E88" w14:textId="03F03ECD" w:rsidR="000943E9" w:rsidRPr="000943E9" w:rsidDel="00D47B7D" w:rsidRDefault="000943E9">
      <w:pPr>
        <w:spacing w:line="276" w:lineRule="auto"/>
        <w:ind w:firstLine="0"/>
        <w:jc w:val="center"/>
        <w:rPr>
          <w:del w:id="81" w:author="DELL" w:date="2025-12-11T00:46:00Z" w16du:dateUtc="2025-12-10T17:46:00Z"/>
        </w:rPr>
        <w:pPrChange w:id="82" w:author="DELL" w:date="2025-12-12T13:26:00Z" w16du:dateUtc="2025-12-12T06:26:00Z">
          <w:pPr>
            <w:spacing w:line="276" w:lineRule="auto"/>
          </w:pPr>
        </w:pPrChange>
      </w:pPr>
    </w:p>
    <w:p w14:paraId="63F12F13" w14:textId="32A5E31D" w:rsidR="000943E9" w:rsidRPr="000943E9" w:rsidDel="00D47B7D" w:rsidRDefault="000943E9">
      <w:pPr>
        <w:spacing w:line="276" w:lineRule="auto"/>
        <w:ind w:firstLine="0"/>
        <w:jc w:val="center"/>
        <w:rPr>
          <w:del w:id="83" w:author="DELL" w:date="2025-12-11T00:46:00Z" w16du:dateUtc="2025-12-10T17:46:00Z"/>
        </w:rPr>
        <w:pPrChange w:id="84" w:author="DELL" w:date="2025-12-12T13:26:00Z" w16du:dateUtc="2025-12-12T06:26:00Z">
          <w:pPr>
            <w:spacing w:line="276" w:lineRule="auto"/>
          </w:pPr>
        </w:pPrChange>
      </w:pPr>
    </w:p>
    <w:p w14:paraId="36A7EA88" w14:textId="2106A28F" w:rsidR="000943E9" w:rsidRPr="000943E9" w:rsidDel="00D47B7D" w:rsidRDefault="000943E9">
      <w:pPr>
        <w:spacing w:line="276" w:lineRule="auto"/>
        <w:ind w:firstLine="0"/>
        <w:jc w:val="center"/>
        <w:rPr>
          <w:del w:id="85" w:author="DELL" w:date="2025-12-11T00:46:00Z" w16du:dateUtc="2025-12-10T17:46:00Z"/>
        </w:rPr>
        <w:pPrChange w:id="86" w:author="DELL" w:date="2025-12-12T13:26:00Z" w16du:dateUtc="2025-12-12T06:26:00Z">
          <w:pPr>
            <w:spacing w:line="276" w:lineRule="auto"/>
          </w:pPr>
        </w:pPrChange>
      </w:pPr>
    </w:p>
    <w:p w14:paraId="62DD3C32" w14:textId="16970551" w:rsidR="000943E9" w:rsidRPr="000943E9" w:rsidDel="00D47B7D" w:rsidRDefault="000943E9">
      <w:pPr>
        <w:spacing w:line="276" w:lineRule="auto"/>
        <w:ind w:firstLine="0"/>
        <w:jc w:val="center"/>
        <w:rPr>
          <w:del w:id="87" w:author="DELL" w:date="2025-12-11T00:46:00Z" w16du:dateUtc="2025-12-10T17:46:00Z"/>
        </w:rPr>
        <w:pPrChange w:id="88" w:author="DELL" w:date="2025-12-12T13:26:00Z" w16du:dateUtc="2025-12-12T06:26:00Z">
          <w:pPr>
            <w:spacing w:line="276" w:lineRule="auto"/>
          </w:pPr>
        </w:pPrChange>
      </w:pPr>
    </w:p>
    <w:p w14:paraId="2D2BE0F8" w14:textId="1C861DEE" w:rsidR="000943E9" w:rsidRPr="00590D25" w:rsidDel="00590D25" w:rsidRDefault="000943E9">
      <w:pPr>
        <w:spacing w:line="276" w:lineRule="auto"/>
        <w:ind w:firstLine="0"/>
        <w:jc w:val="center"/>
        <w:rPr>
          <w:del w:id="89" w:author="DELL" w:date="2025-12-12T13:26:00Z" w16du:dateUtc="2025-12-12T06:26:00Z"/>
        </w:rPr>
      </w:pPr>
      <w:r w:rsidRPr="000943E9">
        <w:rPr>
          <w:b/>
          <w:bCs/>
          <w:i/>
        </w:rPr>
        <w:t>Vĩnh Long, tháng</w:t>
      </w:r>
      <w:ins w:id="90" w:author="DELL" w:date="2025-12-12T22:08:00Z" w16du:dateUtc="2025-12-12T15:08:00Z">
        <w:r w:rsidR="00590D25">
          <w:rPr>
            <w:b/>
            <w:bCs/>
            <w:i/>
          </w:rPr>
          <w:t xml:space="preserve"> 12</w:t>
        </w:r>
      </w:ins>
      <w:del w:id="91" w:author="DELL" w:date="2025-12-12T22:08:00Z" w16du:dateUtc="2025-12-12T15:08:00Z">
        <w:r w:rsidRPr="000943E9" w:rsidDel="00590D25">
          <w:rPr>
            <w:b/>
            <w:bCs/>
            <w:i/>
          </w:rPr>
          <w:delText xml:space="preserve"> …</w:delText>
        </w:r>
      </w:del>
      <w:r w:rsidRPr="000943E9">
        <w:rPr>
          <w:b/>
          <w:bCs/>
          <w:i/>
        </w:rPr>
        <w:t xml:space="preserve"> năm</w:t>
      </w:r>
      <w:ins w:id="92" w:author="DELL" w:date="2025-12-12T22:08:00Z" w16du:dateUtc="2025-12-12T15:08:00Z">
        <w:r w:rsidR="00590D25">
          <w:t xml:space="preserve"> </w:t>
        </w:r>
        <w:r w:rsidR="00590D25" w:rsidRPr="00590D25">
          <w:rPr>
            <w:b/>
            <w:bCs/>
            <w:i/>
            <w:iCs/>
            <w:rPrChange w:id="93" w:author="DELL" w:date="2025-12-12T22:09:00Z" w16du:dateUtc="2025-12-12T15:09:00Z">
              <w:rPr/>
            </w:rPrChange>
          </w:rPr>
          <w:t>2025</w:t>
        </w:r>
      </w:ins>
      <w:del w:id="94" w:author="DELL" w:date="2025-12-12T22:08:00Z" w16du:dateUtc="2025-12-12T15:08:00Z">
        <w:r w:rsidRPr="000943E9" w:rsidDel="00590D25">
          <w:rPr>
            <w:b/>
            <w:bCs/>
            <w:i/>
          </w:rPr>
          <w:delText xml:space="preserve"> ….</w:delText>
        </w:r>
      </w:del>
    </w:p>
    <w:p w14:paraId="0880C508" w14:textId="77777777" w:rsidR="00590D25" w:rsidRDefault="00590D25">
      <w:pPr>
        <w:spacing w:line="276" w:lineRule="auto"/>
        <w:ind w:firstLine="0"/>
        <w:jc w:val="center"/>
        <w:rPr>
          <w:ins w:id="95" w:author="DELL" w:date="2025-12-12T22:08:00Z" w16du:dateUtc="2025-12-12T15:08:00Z"/>
        </w:rPr>
      </w:pPr>
    </w:p>
    <w:p w14:paraId="7114525F" w14:textId="77777777" w:rsidR="00590D25" w:rsidRPr="00590D25" w:rsidRDefault="00590D25">
      <w:pPr>
        <w:spacing w:line="276" w:lineRule="auto"/>
        <w:ind w:firstLine="0"/>
        <w:jc w:val="center"/>
        <w:rPr>
          <w:ins w:id="96" w:author="DELL" w:date="2025-12-12T22:08:00Z" w16du:dateUtc="2025-12-12T15:08:00Z"/>
        </w:rPr>
        <w:pPrChange w:id="97" w:author="DELL" w:date="2025-12-12T13:26:00Z" w16du:dateUtc="2025-12-12T06:26:00Z">
          <w:pPr>
            <w:spacing w:line="276" w:lineRule="auto"/>
            <w:jc w:val="center"/>
          </w:pPr>
        </w:pPrChange>
      </w:pPr>
    </w:p>
    <w:p w14:paraId="75A3A624" w14:textId="2229A62C" w:rsidR="00000000" w:rsidRDefault="00000000">
      <w:pPr>
        <w:spacing w:line="276" w:lineRule="auto"/>
        <w:ind w:firstLine="0"/>
        <w:jc w:val="center"/>
        <w:rPr>
          <w:lang w:val="vi-VN"/>
          <w:rPrChange w:id="98" w:author="DELL" w:date="2025-12-12T13:26:00Z" w16du:dateUtc="2025-12-12T06:26:00Z">
            <w:rPr/>
          </w:rPrChange>
        </w:rPr>
        <w:sectPr w:rsidR="00000000" w:rsidSect="005214AF">
          <w:headerReference w:type="default" r:id="rId11"/>
          <w:footerReference w:type="default" r:id="rId12"/>
          <w:pgSz w:w="11906" w:h="16838"/>
          <w:pgMar w:top="1134" w:right="1134" w:bottom="1134" w:left="1701" w:header="709" w:footer="106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81"/>
        </w:sectPr>
        <w:pPrChange w:id="120" w:author="DELL" w:date="2025-12-12T13:26:00Z" w16du:dateUtc="2025-12-12T06:26:00Z">
          <w:pPr>
            <w:spacing w:line="276" w:lineRule="auto"/>
          </w:pPr>
        </w:pPrChange>
      </w:pPr>
    </w:p>
    <w:p w14:paraId="789B177F" w14:textId="0E74E21B" w:rsidR="00590D25" w:rsidRPr="00590D25" w:rsidDel="00590D25" w:rsidRDefault="00590D25" w:rsidP="00590D25">
      <w:pPr>
        <w:pStyle w:val="Heading1"/>
        <w:numPr>
          <w:ilvl w:val="0"/>
          <w:numId w:val="0"/>
        </w:numPr>
        <w:jc w:val="both"/>
        <w:rPr>
          <w:del w:id="121" w:author="DELL" w:date="2025-12-12T22:07:00Z" w16du:dateUtc="2025-12-12T15:07:00Z"/>
        </w:rPr>
        <w:sectPr w:rsidR="00590D25" w:rsidRPr="00590D25" w:rsidDel="00590D25" w:rsidSect="005214AF">
          <w:footerReference w:type="default" r:id="rId13"/>
          <w:pgSz w:w="11906" w:h="16838"/>
          <w:pgMar w:top="1134" w:right="1134" w:bottom="1134" w:left="1701" w:header="709" w:footer="1066"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08"/>
          <w:docGrid w:linePitch="381"/>
        </w:sectPr>
        <w:pPrChange w:id="131" w:author="DELL" w:date="2025-12-12T22:07:00Z" w16du:dateUtc="2025-12-12T15:07:00Z">
          <w:pPr>
            <w:spacing w:line="276" w:lineRule="auto"/>
            <w:jc w:val="center"/>
          </w:pPr>
        </w:pPrChange>
      </w:pPr>
      <w:ins w:id="132" w:author="DELL" w:date="2025-12-12T22:07:00Z" w16du:dateUtc="2025-12-12T15:07:00Z">
        <w:r>
          <w:rPr>
            <w:b w:val="0"/>
            <w:lang w:val="vi-VN"/>
          </w:rPr>
          <w:lastRenderedPageBreak/>
          <w:tab/>
        </w:r>
      </w:ins>
    </w:p>
    <w:p w14:paraId="4CCE636D" w14:textId="08180142" w:rsidR="00F0715F" w:rsidRPr="00A03A20" w:rsidRDefault="00000000" w:rsidP="00590D25">
      <w:pPr>
        <w:pStyle w:val="Heading1"/>
        <w:numPr>
          <w:ilvl w:val="0"/>
          <w:numId w:val="0"/>
        </w:numPr>
        <w:rPr>
          <w:sz w:val="26"/>
          <w:szCs w:val="26"/>
          <w:rPrChange w:id="133" w:author="DELL" w:date="2025-12-12T21:41:00Z" w16du:dateUtc="2025-12-12T14:41:00Z">
            <w:rPr/>
          </w:rPrChange>
        </w:rPr>
        <w:pPrChange w:id="134" w:author="DELL" w:date="2025-12-12T22:07:00Z" w16du:dateUtc="2025-12-12T15:07:00Z">
          <w:pPr>
            <w:spacing w:line="276" w:lineRule="auto"/>
            <w:jc w:val="center"/>
          </w:pPr>
        </w:pPrChange>
      </w:pPr>
      <w:bookmarkStart w:id="135" w:name="_Toc216307888"/>
      <w:bookmarkStart w:id="136" w:name="_Toc216373474"/>
      <w:bookmarkStart w:id="137" w:name="_Toc216440136"/>
      <w:bookmarkStart w:id="138" w:name="_Toc216441951"/>
      <w:r w:rsidRPr="00A03A20">
        <w:rPr>
          <w:sz w:val="26"/>
          <w:szCs w:val="26"/>
          <w:rPrChange w:id="139" w:author="DELL" w:date="2025-12-12T21:41:00Z" w16du:dateUtc="2025-12-12T14:41:00Z">
            <w:rPr/>
          </w:rPrChange>
        </w:rPr>
        <w:t>NHẬN XÉT CỦA GI</w:t>
      </w:r>
      <w:r w:rsidR="002E1213" w:rsidRPr="00A03A20">
        <w:rPr>
          <w:sz w:val="26"/>
          <w:szCs w:val="26"/>
          <w:rPrChange w:id="140" w:author="DELL" w:date="2025-12-12T21:41:00Z" w16du:dateUtc="2025-12-12T14:41:00Z">
            <w:rPr/>
          </w:rPrChange>
        </w:rPr>
        <w:t>ẢNG</w:t>
      </w:r>
      <w:r w:rsidRPr="00A03A20">
        <w:rPr>
          <w:sz w:val="26"/>
          <w:szCs w:val="26"/>
          <w:rPrChange w:id="141" w:author="DELL" w:date="2025-12-12T21:41:00Z" w16du:dateUtc="2025-12-12T14:41:00Z">
            <w:rPr/>
          </w:rPrChange>
        </w:rPr>
        <w:t xml:space="preserve"> VIÊN HƯỚNG DẪN</w:t>
      </w:r>
      <w:bookmarkEnd w:id="0"/>
      <w:bookmarkEnd w:id="1"/>
      <w:bookmarkEnd w:id="135"/>
      <w:bookmarkEnd w:id="136"/>
      <w:bookmarkEnd w:id="137"/>
      <w:bookmarkEnd w:id="138"/>
    </w:p>
    <w:p w14:paraId="24C91EF2"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52B4F54B"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03330DC0"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58A32783"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062F9F3E"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6BFCBF0C"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5A3A3208"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059E54B8"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2624DB55"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6EFF001A" w14:textId="77777777" w:rsidR="00F0715F" w:rsidRDefault="00000000" w:rsidP="00520757">
      <w:pPr>
        <w:tabs>
          <w:tab w:val="right" w:leader="dot" w:pos="9071"/>
        </w:tabs>
        <w:spacing w:before="120" w:after="120" w:line="276" w:lineRule="auto"/>
        <w:rPr>
          <w:rFonts w:asciiTheme="majorHAnsi" w:hAnsiTheme="majorHAnsi" w:cstheme="majorHAnsi"/>
          <w:szCs w:val="28"/>
        </w:rPr>
      </w:pPr>
      <w:r>
        <w:rPr>
          <w:rFonts w:asciiTheme="majorHAnsi" w:hAnsiTheme="majorHAnsi" w:cstheme="majorHAnsi"/>
          <w:szCs w:val="28"/>
        </w:rPr>
        <w:tab/>
      </w:r>
    </w:p>
    <w:p w14:paraId="47B3D670" w14:textId="77777777" w:rsidR="00F0715F" w:rsidRDefault="00000000" w:rsidP="00520757">
      <w:pPr>
        <w:tabs>
          <w:tab w:val="right" w:leader="dot" w:pos="9071"/>
        </w:tabs>
        <w:spacing w:before="120" w:after="120" w:line="276" w:lineRule="auto"/>
        <w:rPr>
          <w:ins w:id="142" w:author="DELL" w:date="2025-12-12T21:42:00Z" w16du:dateUtc="2025-12-12T14:42:00Z"/>
          <w:rFonts w:asciiTheme="majorHAnsi" w:hAnsiTheme="majorHAnsi" w:cstheme="majorHAnsi"/>
          <w:szCs w:val="28"/>
        </w:rPr>
      </w:pPr>
      <w:r>
        <w:rPr>
          <w:rFonts w:asciiTheme="majorHAnsi" w:hAnsiTheme="majorHAnsi" w:cstheme="majorHAnsi"/>
          <w:szCs w:val="28"/>
        </w:rPr>
        <w:tab/>
      </w:r>
    </w:p>
    <w:p w14:paraId="0A8CBBE6" w14:textId="4B35D03B" w:rsidR="00A03A20" w:rsidRDefault="00A03A20" w:rsidP="00520757">
      <w:pPr>
        <w:tabs>
          <w:tab w:val="right" w:leader="dot" w:pos="9071"/>
        </w:tabs>
        <w:spacing w:before="120" w:after="120" w:line="276" w:lineRule="auto"/>
        <w:rPr>
          <w:ins w:id="143" w:author="DELL" w:date="2025-12-12T21:42:00Z" w16du:dateUtc="2025-12-12T14:42:00Z"/>
          <w:rFonts w:asciiTheme="majorHAnsi" w:hAnsiTheme="majorHAnsi" w:cstheme="majorHAnsi"/>
          <w:szCs w:val="28"/>
        </w:rPr>
      </w:pPr>
      <w:ins w:id="144" w:author="DELL" w:date="2025-12-12T21:42:00Z" w16du:dateUtc="2025-12-12T14:42:00Z">
        <w:r>
          <w:rPr>
            <w:rFonts w:asciiTheme="majorHAnsi" w:hAnsiTheme="majorHAnsi" w:cstheme="majorHAnsi"/>
            <w:szCs w:val="28"/>
          </w:rPr>
          <w:tab/>
        </w:r>
      </w:ins>
    </w:p>
    <w:p w14:paraId="47C5742F" w14:textId="64BF7918" w:rsidR="00A03A20" w:rsidRDefault="00A03A20" w:rsidP="00520757">
      <w:pPr>
        <w:tabs>
          <w:tab w:val="right" w:leader="dot" w:pos="9071"/>
        </w:tabs>
        <w:spacing w:before="120" w:after="120" w:line="276" w:lineRule="auto"/>
        <w:rPr>
          <w:ins w:id="145" w:author="DELL" w:date="2025-12-12T21:42:00Z" w16du:dateUtc="2025-12-12T14:42:00Z"/>
          <w:rFonts w:asciiTheme="majorHAnsi" w:hAnsiTheme="majorHAnsi" w:cstheme="majorHAnsi"/>
          <w:szCs w:val="28"/>
        </w:rPr>
      </w:pPr>
      <w:ins w:id="146" w:author="DELL" w:date="2025-12-12T21:42:00Z" w16du:dateUtc="2025-12-12T14:42:00Z">
        <w:r>
          <w:rPr>
            <w:rFonts w:asciiTheme="majorHAnsi" w:hAnsiTheme="majorHAnsi" w:cstheme="majorHAnsi"/>
            <w:szCs w:val="28"/>
          </w:rPr>
          <w:tab/>
        </w:r>
      </w:ins>
    </w:p>
    <w:p w14:paraId="2A682311" w14:textId="2E50DFCB" w:rsidR="00A03A20" w:rsidRDefault="00A03A20" w:rsidP="00A03A20">
      <w:pPr>
        <w:tabs>
          <w:tab w:val="right" w:leader="dot" w:pos="9071"/>
        </w:tabs>
        <w:spacing w:before="120" w:after="120" w:line="276" w:lineRule="auto"/>
        <w:rPr>
          <w:ins w:id="147" w:author="DELL" w:date="2025-12-12T22:09:00Z" w16du:dateUtc="2025-12-12T15:09:00Z"/>
          <w:rFonts w:asciiTheme="majorHAnsi" w:hAnsiTheme="majorHAnsi" w:cstheme="majorHAnsi"/>
          <w:szCs w:val="28"/>
        </w:rPr>
      </w:pPr>
      <w:ins w:id="148" w:author="DELL" w:date="2025-12-12T21:42:00Z" w16du:dateUtc="2025-12-12T14:42:00Z">
        <w:r>
          <w:rPr>
            <w:rFonts w:asciiTheme="majorHAnsi" w:hAnsiTheme="majorHAnsi" w:cstheme="majorHAnsi"/>
            <w:szCs w:val="28"/>
          </w:rPr>
          <w:tab/>
        </w:r>
      </w:ins>
    </w:p>
    <w:p w14:paraId="360F742B" w14:textId="25E888C1" w:rsidR="00590D25" w:rsidRDefault="00590D25" w:rsidP="00A03A20">
      <w:pPr>
        <w:tabs>
          <w:tab w:val="right" w:leader="dot" w:pos="9071"/>
        </w:tabs>
        <w:spacing w:before="120" w:after="120" w:line="276" w:lineRule="auto"/>
        <w:rPr>
          <w:ins w:id="149" w:author="DELL" w:date="2025-12-12T22:09:00Z" w16du:dateUtc="2025-12-12T15:09:00Z"/>
          <w:rFonts w:asciiTheme="majorHAnsi" w:hAnsiTheme="majorHAnsi" w:cstheme="majorHAnsi"/>
          <w:szCs w:val="28"/>
        </w:rPr>
      </w:pPr>
      <w:ins w:id="150" w:author="DELL" w:date="2025-12-12T22:09:00Z" w16du:dateUtc="2025-12-12T15:09:00Z">
        <w:r>
          <w:rPr>
            <w:rFonts w:asciiTheme="majorHAnsi" w:hAnsiTheme="majorHAnsi" w:cstheme="majorHAnsi"/>
            <w:szCs w:val="28"/>
          </w:rPr>
          <w:tab/>
        </w:r>
      </w:ins>
    </w:p>
    <w:p w14:paraId="7C75AFCD" w14:textId="342BC568" w:rsidR="00590D25" w:rsidRDefault="00590D25" w:rsidP="00A03A20">
      <w:pPr>
        <w:tabs>
          <w:tab w:val="right" w:leader="dot" w:pos="9071"/>
        </w:tabs>
        <w:spacing w:before="120" w:after="120" w:line="276" w:lineRule="auto"/>
        <w:rPr>
          <w:ins w:id="151" w:author="DELL" w:date="2025-12-12T22:09:00Z" w16du:dateUtc="2025-12-12T15:09:00Z"/>
          <w:rFonts w:asciiTheme="majorHAnsi" w:hAnsiTheme="majorHAnsi" w:cstheme="majorHAnsi"/>
          <w:szCs w:val="28"/>
        </w:rPr>
      </w:pPr>
      <w:ins w:id="152" w:author="DELL" w:date="2025-12-12T22:09:00Z" w16du:dateUtc="2025-12-12T15:09:00Z">
        <w:r>
          <w:rPr>
            <w:rFonts w:asciiTheme="majorHAnsi" w:hAnsiTheme="majorHAnsi" w:cstheme="majorHAnsi"/>
            <w:szCs w:val="28"/>
          </w:rPr>
          <w:tab/>
        </w:r>
      </w:ins>
    </w:p>
    <w:p w14:paraId="03D4FC16" w14:textId="6DA3E013" w:rsidR="00590D25" w:rsidRDefault="00590D25" w:rsidP="00A03A20">
      <w:pPr>
        <w:tabs>
          <w:tab w:val="right" w:leader="dot" w:pos="9071"/>
        </w:tabs>
        <w:spacing w:before="120" w:after="120" w:line="276" w:lineRule="auto"/>
        <w:rPr>
          <w:ins w:id="153" w:author="DELL" w:date="2025-12-12T22:09:00Z" w16du:dateUtc="2025-12-12T15:09:00Z"/>
          <w:rFonts w:asciiTheme="majorHAnsi" w:hAnsiTheme="majorHAnsi" w:cstheme="majorHAnsi"/>
          <w:szCs w:val="28"/>
        </w:rPr>
      </w:pPr>
      <w:ins w:id="154" w:author="DELL" w:date="2025-12-12T22:09:00Z" w16du:dateUtc="2025-12-12T15:09:00Z">
        <w:r>
          <w:rPr>
            <w:rFonts w:asciiTheme="majorHAnsi" w:hAnsiTheme="majorHAnsi" w:cstheme="majorHAnsi"/>
            <w:szCs w:val="28"/>
          </w:rPr>
          <w:tab/>
        </w:r>
      </w:ins>
    </w:p>
    <w:p w14:paraId="656D55B6" w14:textId="19AA222E" w:rsidR="00590D25" w:rsidRDefault="00590D25" w:rsidP="00A03A20">
      <w:pPr>
        <w:tabs>
          <w:tab w:val="right" w:leader="dot" w:pos="9071"/>
        </w:tabs>
        <w:spacing w:before="120" w:after="120" w:line="276" w:lineRule="auto"/>
        <w:rPr>
          <w:ins w:id="155" w:author="DELL" w:date="2025-12-12T22:09:00Z" w16du:dateUtc="2025-12-12T15:09:00Z"/>
          <w:rFonts w:asciiTheme="majorHAnsi" w:hAnsiTheme="majorHAnsi" w:cstheme="majorHAnsi"/>
          <w:szCs w:val="28"/>
        </w:rPr>
      </w:pPr>
      <w:ins w:id="156" w:author="DELL" w:date="2025-12-12T22:09:00Z" w16du:dateUtc="2025-12-12T15:09:00Z">
        <w:r>
          <w:rPr>
            <w:rFonts w:asciiTheme="majorHAnsi" w:hAnsiTheme="majorHAnsi" w:cstheme="majorHAnsi"/>
            <w:szCs w:val="28"/>
          </w:rPr>
          <w:tab/>
        </w:r>
      </w:ins>
    </w:p>
    <w:p w14:paraId="1F5D2995" w14:textId="6A06494A" w:rsidR="00590D25" w:rsidRDefault="00590D25" w:rsidP="00A03A20">
      <w:pPr>
        <w:tabs>
          <w:tab w:val="right" w:leader="dot" w:pos="9071"/>
        </w:tabs>
        <w:spacing w:before="120" w:after="120" w:line="276" w:lineRule="auto"/>
        <w:rPr>
          <w:rFonts w:asciiTheme="majorHAnsi" w:hAnsiTheme="majorHAnsi" w:cstheme="majorHAnsi"/>
          <w:szCs w:val="28"/>
        </w:rPr>
      </w:pPr>
      <w:ins w:id="157" w:author="DELL" w:date="2025-12-12T22:09:00Z" w16du:dateUtc="2025-12-12T15:09:00Z">
        <w:r>
          <w:rPr>
            <w:rFonts w:asciiTheme="majorHAnsi" w:hAnsiTheme="majorHAnsi" w:cstheme="majorHAnsi"/>
            <w:szCs w:val="28"/>
          </w:rPr>
          <w:tab/>
        </w:r>
      </w:ins>
    </w:p>
    <w:p w14:paraId="59365D3A" w14:textId="25F0C3EC" w:rsidR="00F0715F" w:rsidRDefault="00000000" w:rsidP="00520757">
      <w:pPr>
        <w:tabs>
          <w:tab w:val="center" w:pos="6379"/>
        </w:tabs>
        <w:spacing w:line="276" w:lineRule="auto"/>
        <w:rPr>
          <w:rFonts w:asciiTheme="majorHAnsi" w:hAnsiTheme="majorHAnsi" w:cstheme="majorHAnsi"/>
          <w:i/>
          <w:iCs/>
          <w:szCs w:val="28"/>
        </w:rPr>
      </w:pPr>
      <w:r>
        <w:rPr>
          <w:rFonts w:asciiTheme="majorHAnsi" w:hAnsiTheme="majorHAnsi" w:cstheme="majorHAnsi"/>
          <w:i/>
          <w:iCs/>
          <w:szCs w:val="28"/>
        </w:rPr>
        <w:tab/>
      </w:r>
      <w:ins w:id="158" w:author="DELL" w:date="2025-12-12T22:13:00Z" w16du:dateUtc="2025-12-12T15:13:00Z">
        <w:r w:rsidR="00590D25">
          <w:rPr>
            <w:rFonts w:asciiTheme="majorHAnsi" w:hAnsiTheme="majorHAnsi" w:cstheme="majorHAnsi"/>
            <w:i/>
            <w:iCs/>
            <w:szCs w:val="28"/>
          </w:rPr>
          <w:t>Vĩnh Long</w:t>
        </w:r>
      </w:ins>
      <w:del w:id="159" w:author="DELL" w:date="2025-12-12T22:13:00Z" w16du:dateUtc="2025-12-12T15:13:00Z">
        <w:r w:rsidDel="00590D25">
          <w:rPr>
            <w:rFonts w:asciiTheme="majorHAnsi" w:hAnsiTheme="majorHAnsi" w:cstheme="majorHAnsi"/>
            <w:i/>
            <w:iCs/>
            <w:szCs w:val="28"/>
          </w:rPr>
          <w:delText>Trà Vinh</w:delText>
        </w:r>
      </w:del>
      <w:r>
        <w:rPr>
          <w:rFonts w:asciiTheme="majorHAnsi" w:hAnsiTheme="majorHAnsi" w:cstheme="majorHAnsi"/>
          <w:i/>
          <w:iCs/>
          <w:szCs w:val="28"/>
        </w:rPr>
        <w:t>, ngày …… tháng …… năm</w:t>
      </w:r>
      <w:ins w:id="160" w:author="DELL" w:date="2025-12-12T22:13:00Z" w16du:dateUtc="2025-12-12T15:13:00Z">
        <w:r w:rsidR="00590D25">
          <w:rPr>
            <w:rFonts w:asciiTheme="majorHAnsi" w:hAnsiTheme="majorHAnsi" w:cstheme="majorHAnsi"/>
            <w:i/>
            <w:iCs/>
            <w:szCs w:val="28"/>
          </w:rPr>
          <w:t xml:space="preserve"> 2025</w:t>
        </w:r>
      </w:ins>
      <w:del w:id="161" w:author="DELL" w:date="2025-12-12T22:13:00Z" w16du:dateUtc="2025-12-12T15:13:00Z">
        <w:r w:rsidDel="00590D25">
          <w:rPr>
            <w:rFonts w:asciiTheme="majorHAnsi" w:hAnsiTheme="majorHAnsi" w:cstheme="majorHAnsi"/>
            <w:i/>
            <w:iCs/>
            <w:szCs w:val="28"/>
          </w:rPr>
          <w:delText xml:space="preserve"> ……</w:delText>
        </w:r>
      </w:del>
    </w:p>
    <w:p w14:paraId="15A37268" w14:textId="77777777" w:rsidR="00F0715F" w:rsidRDefault="00000000" w:rsidP="00520757">
      <w:pPr>
        <w:tabs>
          <w:tab w:val="center" w:pos="6379"/>
        </w:tabs>
        <w:spacing w:line="276" w:lineRule="auto"/>
        <w:rPr>
          <w:rFonts w:asciiTheme="majorHAnsi" w:hAnsiTheme="majorHAnsi" w:cstheme="majorHAnsi"/>
          <w:b/>
          <w:bCs/>
          <w:szCs w:val="28"/>
        </w:rPr>
      </w:pPr>
      <w:r>
        <w:rPr>
          <w:rFonts w:asciiTheme="majorHAnsi" w:hAnsiTheme="majorHAnsi" w:cstheme="majorHAnsi"/>
          <w:b/>
          <w:bCs/>
          <w:szCs w:val="28"/>
        </w:rPr>
        <w:tab/>
        <w:t>Giáo viên hướng dẫn</w:t>
      </w:r>
    </w:p>
    <w:p w14:paraId="3A68CEAE" w14:textId="77777777" w:rsidR="00F0715F" w:rsidRDefault="00000000" w:rsidP="00520757">
      <w:pPr>
        <w:tabs>
          <w:tab w:val="center" w:pos="6379"/>
        </w:tabs>
        <w:spacing w:line="276" w:lineRule="auto"/>
        <w:rPr>
          <w:rFonts w:asciiTheme="majorHAnsi" w:hAnsiTheme="majorHAnsi" w:cstheme="majorHAnsi"/>
          <w:i/>
          <w:iCs/>
          <w:szCs w:val="28"/>
        </w:rPr>
      </w:pPr>
      <w:r>
        <w:rPr>
          <w:rFonts w:asciiTheme="majorHAnsi" w:hAnsiTheme="majorHAnsi" w:cstheme="majorHAnsi"/>
          <w:i/>
          <w:iCs/>
          <w:szCs w:val="28"/>
        </w:rPr>
        <w:tab/>
        <w:t>(Ký tên và ghi rõ họ tên)</w:t>
      </w:r>
    </w:p>
    <w:p w14:paraId="61CDCD50"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1FDF0C91" w14:textId="77777777" w:rsidR="002E1213" w:rsidRDefault="002E1213" w:rsidP="00520757">
      <w:pPr>
        <w:pStyle w:val="Title"/>
        <w:spacing w:line="276" w:lineRule="auto"/>
        <w:jc w:val="both"/>
        <w:sectPr w:rsidR="002E1213" w:rsidSect="005214AF">
          <w:type w:val="continuous"/>
          <w:pgSz w:w="11906" w:h="16838"/>
          <w:pgMar w:top="1134" w:right="1134" w:bottom="1134" w:left="1701" w:header="709" w:footer="1066"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08"/>
          <w:docGrid w:linePitch="381"/>
        </w:sectPr>
      </w:pPr>
      <w:bookmarkStart w:id="162" w:name="_Toc179729344"/>
      <w:bookmarkStart w:id="163" w:name="_Toc211671776"/>
    </w:p>
    <w:p w14:paraId="2F4A69AE" w14:textId="77777777" w:rsidR="00F0715F" w:rsidRPr="00A03A20" w:rsidRDefault="00000000">
      <w:pPr>
        <w:pStyle w:val="Heading1"/>
        <w:numPr>
          <w:ilvl w:val="0"/>
          <w:numId w:val="0"/>
        </w:numPr>
        <w:ind w:left="1152"/>
        <w:rPr>
          <w:sz w:val="26"/>
          <w:szCs w:val="26"/>
          <w:rPrChange w:id="164" w:author="DELL" w:date="2025-12-12T21:41:00Z" w16du:dateUtc="2025-12-12T14:41:00Z">
            <w:rPr/>
          </w:rPrChange>
        </w:rPr>
        <w:pPrChange w:id="165" w:author="DELL" w:date="2025-12-11T01:10:00Z" w16du:dateUtc="2025-12-10T18:10:00Z">
          <w:pPr>
            <w:pStyle w:val="Title"/>
            <w:spacing w:line="276" w:lineRule="auto"/>
          </w:pPr>
        </w:pPrChange>
      </w:pPr>
      <w:bookmarkStart w:id="166" w:name="_Toc216307889"/>
      <w:bookmarkStart w:id="167" w:name="_Toc216373475"/>
      <w:bookmarkStart w:id="168" w:name="_Toc216440137"/>
      <w:bookmarkStart w:id="169" w:name="_Toc216441952"/>
      <w:r w:rsidRPr="00A03A20">
        <w:rPr>
          <w:sz w:val="26"/>
          <w:szCs w:val="26"/>
          <w:rPrChange w:id="170" w:author="DELL" w:date="2025-12-12T21:41:00Z" w16du:dateUtc="2025-12-12T14:41:00Z">
            <w:rPr/>
          </w:rPrChange>
        </w:rPr>
        <w:lastRenderedPageBreak/>
        <w:t>NHẬN XÉT CỦA THÀNH VIÊN HỘI ĐỒNG</w:t>
      </w:r>
      <w:bookmarkEnd w:id="162"/>
      <w:bookmarkEnd w:id="163"/>
      <w:bookmarkEnd w:id="166"/>
      <w:bookmarkEnd w:id="167"/>
      <w:bookmarkEnd w:id="168"/>
      <w:bookmarkEnd w:id="169"/>
    </w:p>
    <w:p w14:paraId="54C4F61A"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1"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23221EA3"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2"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6EFE08DC"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3"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22A6E239"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4"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774179BF"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5"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25E89ACF"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6"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6787CBF1"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7"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5FA7C719"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8" w:author="DELL" w:date="2025-12-12T21:41:00Z" w16du:dateUtc="2025-12-12T14:41:00Z">
          <w:pPr>
            <w:tabs>
              <w:tab w:val="right" w:leader="dot" w:pos="9071"/>
            </w:tabs>
            <w:spacing w:before="120" w:after="120" w:line="276" w:lineRule="auto"/>
          </w:pPr>
        </w:pPrChange>
      </w:pPr>
      <w:r>
        <w:rPr>
          <w:rFonts w:asciiTheme="majorHAnsi" w:hAnsiTheme="majorHAnsi" w:cstheme="majorHAnsi"/>
          <w:szCs w:val="28"/>
        </w:rPr>
        <w:tab/>
      </w:r>
    </w:p>
    <w:p w14:paraId="428DEF29"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79" w:author="DELL" w:date="2025-12-12T21:42:00Z" w16du:dateUtc="2025-12-12T14:42:00Z">
          <w:pPr>
            <w:tabs>
              <w:tab w:val="right" w:leader="dot" w:pos="9071"/>
            </w:tabs>
            <w:spacing w:before="120" w:after="120" w:line="276" w:lineRule="auto"/>
          </w:pPr>
        </w:pPrChange>
      </w:pPr>
      <w:r>
        <w:rPr>
          <w:rFonts w:asciiTheme="majorHAnsi" w:hAnsiTheme="majorHAnsi" w:cstheme="majorHAnsi"/>
          <w:szCs w:val="28"/>
        </w:rPr>
        <w:tab/>
      </w:r>
    </w:p>
    <w:p w14:paraId="5A1CD302" w14:textId="77777777" w:rsidR="00F0715F" w:rsidRDefault="00000000" w:rsidP="00A03A20">
      <w:pPr>
        <w:tabs>
          <w:tab w:val="right" w:leader="dot" w:pos="9071"/>
        </w:tabs>
        <w:spacing w:before="120" w:after="120" w:line="276" w:lineRule="auto"/>
        <w:ind w:firstLine="0"/>
        <w:rPr>
          <w:rFonts w:asciiTheme="majorHAnsi" w:hAnsiTheme="majorHAnsi" w:cstheme="majorHAnsi"/>
          <w:szCs w:val="28"/>
        </w:rPr>
        <w:pPrChange w:id="180" w:author="DELL" w:date="2025-12-12T21:42:00Z" w16du:dateUtc="2025-12-12T14:42:00Z">
          <w:pPr>
            <w:tabs>
              <w:tab w:val="right" w:leader="dot" w:pos="9071"/>
            </w:tabs>
            <w:spacing w:before="120" w:after="120" w:line="276" w:lineRule="auto"/>
          </w:pPr>
        </w:pPrChange>
      </w:pPr>
      <w:r>
        <w:rPr>
          <w:rFonts w:asciiTheme="majorHAnsi" w:hAnsiTheme="majorHAnsi" w:cstheme="majorHAnsi"/>
          <w:szCs w:val="28"/>
        </w:rPr>
        <w:tab/>
      </w:r>
    </w:p>
    <w:p w14:paraId="1ED7C8C6" w14:textId="65DE8B1A" w:rsidR="00F0715F" w:rsidRDefault="00000000" w:rsidP="00A03A20">
      <w:pPr>
        <w:tabs>
          <w:tab w:val="right" w:leader="dot" w:pos="9071"/>
        </w:tabs>
        <w:spacing w:before="120" w:after="120" w:line="276" w:lineRule="auto"/>
        <w:ind w:firstLine="0"/>
        <w:rPr>
          <w:ins w:id="181" w:author="DELL" w:date="2025-12-12T22:09:00Z" w16du:dateUtc="2025-12-12T15:09:00Z"/>
          <w:rFonts w:asciiTheme="majorHAnsi" w:hAnsiTheme="majorHAnsi" w:cstheme="majorHAnsi"/>
          <w:szCs w:val="28"/>
        </w:rPr>
      </w:pPr>
      <w:r>
        <w:rPr>
          <w:rFonts w:asciiTheme="majorHAnsi" w:hAnsiTheme="majorHAnsi" w:cstheme="majorHAnsi"/>
          <w:szCs w:val="28"/>
        </w:rPr>
        <w:tab/>
      </w:r>
      <w:ins w:id="182" w:author="DELL" w:date="2025-12-12T21:41:00Z" w16du:dateUtc="2025-12-12T14:41:00Z">
        <w:r w:rsidR="00A03A20">
          <w:rPr>
            <w:rFonts w:asciiTheme="majorHAnsi" w:hAnsiTheme="majorHAnsi" w:cstheme="majorHAnsi"/>
            <w:szCs w:val="28"/>
          </w:rPr>
          <w:tab/>
        </w:r>
        <w:r w:rsidR="00A03A20">
          <w:rPr>
            <w:rFonts w:asciiTheme="majorHAnsi" w:hAnsiTheme="majorHAnsi" w:cstheme="majorHAnsi"/>
            <w:szCs w:val="28"/>
          </w:rPr>
          <w:tab/>
        </w:r>
        <w:r w:rsidR="00A03A20">
          <w:rPr>
            <w:rFonts w:asciiTheme="majorHAnsi" w:hAnsiTheme="majorHAnsi" w:cstheme="majorHAnsi"/>
            <w:szCs w:val="28"/>
          </w:rPr>
          <w:tab/>
        </w:r>
        <w:r w:rsidR="00A03A20">
          <w:rPr>
            <w:rFonts w:asciiTheme="majorHAnsi" w:hAnsiTheme="majorHAnsi" w:cstheme="majorHAnsi"/>
            <w:szCs w:val="28"/>
          </w:rPr>
          <w:tab/>
        </w:r>
        <w:r w:rsidR="00A03A20">
          <w:rPr>
            <w:rFonts w:asciiTheme="majorHAnsi" w:hAnsiTheme="majorHAnsi" w:cstheme="majorHAnsi"/>
            <w:szCs w:val="28"/>
          </w:rPr>
          <w:tab/>
        </w:r>
        <w:r w:rsidR="00A03A20">
          <w:rPr>
            <w:rFonts w:asciiTheme="majorHAnsi" w:hAnsiTheme="majorHAnsi" w:cstheme="majorHAnsi"/>
            <w:szCs w:val="28"/>
          </w:rPr>
          <w:tab/>
        </w:r>
      </w:ins>
    </w:p>
    <w:p w14:paraId="3E05811D" w14:textId="713F7C5A" w:rsidR="00590D25" w:rsidRDefault="00590D25" w:rsidP="00A03A20">
      <w:pPr>
        <w:tabs>
          <w:tab w:val="right" w:leader="dot" w:pos="9071"/>
        </w:tabs>
        <w:spacing w:before="120" w:after="120" w:line="276" w:lineRule="auto"/>
        <w:ind w:firstLine="0"/>
        <w:rPr>
          <w:ins w:id="183" w:author="DELL" w:date="2025-12-12T22:09:00Z" w16du:dateUtc="2025-12-12T15:09:00Z"/>
          <w:rFonts w:asciiTheme="majorHAnsi" w:hAnsiTheme="majorHAnsi" w:cstheme="majorHAnsi"/>
          <w:szCs w:val="28"/>
        </w:rPr>
      </w:pPr>
      <w:ins w:id="184" w:author="DELL" w:date="2025-12-12T22:09:00Z" w16du:dateUtc="2025-12-12T15:09:00Z">
        <w:r>
          <w:rPr>
            <w:rFonts w:asciiTheme="majorHAnsi" w:hAnsiTheme="majorHAnsi" w:cstheme="majorHAnsi"/>
            <w:szCs w:val="28"/>
          </w:rPr>
          <w:tab/>
        </w:r>
      </w:ins>
    </w:p>
    <w:p w14:paraId="41748384" w14:textId="538331B0" w:rsidR="00590D25" w:rsidRDefault="00590D25" w:rsidP="00A03A20">
      <w:pPr>
        <w:tabs>
          <w:tab w:val="right" w:leader="dot" w:pos="9071"/>
        </w:tabs>
        <w:spacing w:before="120" w:after="120" w:line="276" w:lineRule="auto"/>
        <w:ind w:firstLine="0"/>
        <w:rPr>
          <w:ins w:id="185" w:author="DELL" w:date="2025-12-12T22:09:00Z" w16du:dateUtc="2025-12-12T15:09:00Z"/>
          <w:rFonts w:asciiTheme="majorHAnsi" w:hAnsiTheme="majorHAnsi" w:cstheme="majorHAnsi"/>
          <w:szCs w:val="28"/>
        </w:rPr>
      </w:pPr>
      <w:ins w:id="186" w:author="DELL" w:date="2025-12-12T22:09:00Z" w16du:dateUtc="2025-12-12T15:09:00Z">
        <w:r>
          <w:rPr>
            <w:rFonts w:asciiTheme="majorHAnsi" w:hAnsiTheme="majorHAnsi" w:cstheme="majorHAnsi"/>
            <w:szCs w:val="28"/>
          </w:rPr>
          <w:tab/>
        </w:r>
      </w:ins>
    </w:p>
    <w:p w14:paraId="63CDD83F" w14:textId="3BA8A61A" w:rsidR="00590D25" w:rsidRDefault="00590D25" w:rsidP="00A03A20">
      <w:pPr>
        <w:tabs>
          <w:tab w:val="right" w:leader="dot" w:pos="9071"/>
        </w:tabs>
        <w:spacing w:before="120" w:after="120" w:line="276" w:lineRule="auto"/>
        <w:ind w:firstLine="0"/>
        <w:rPr>
          <w:rFonts w:asciiTheme="majorHAnsi" w:hAnsiTheme="majorHAnsi" w:cstheme="majorHAnsi"/>
          <w:szCs w:val="28"/>
        </w:rPr>
        <w:pPrChange w:id="187" w:author="DELL" w:date="2025-12-12T21:42:00Z" w16du:dateUtc="2025-12-12T14:42:00Z">
          <w:pPr>
            <w:tabs>
              <w:tab w:val="right" w:leader="dot" w:pos="9071"/>
            </w:tabs>
            <w:spacing w:before="120" w:after="120" w:line="276" w:lineRule="auto"/>
          </w:pPr>
        </w:pPrChange>
      </w:pPr>
      <w:ins w:id="188" w:author="DELL" w:date="2025-12-12T22:09:00Z" w16du:dateUtc="2025-12-12T15:09:00Z">
        <w:r>
          <w:rPr>
            <w:rFonts w:asciiTheme="majorHAnsi" w:hAnsiTheme="majorHAnsi" w:cstheme="majorHAnsi"/>
            <w:szCs w:val="28"/>
          </w:rPr>
          <w:tab/>
        </w:r>
      </w:ins>
    </w:p>
    <w:p w14:paraId="573E0DA0" w14:textId="4D61C829" w:rsidR="00F0715F" w:rsidRDefault="00000000" w:rsidP="00520757">
      <w:pPr>
        <w:tabs>
          <w:tab w:val="center" w:pos="6379"/>
        </w:tabs>
        <w:spacing w:line="276" w:lineRule="auto"/>
        <w:rPr>
          <w:rFonts w:asciiTheme="majorHAnsi" w:hAnsiTheme="majorHAnsi" w:cstheme="majorHAnsi"/>
          <w:i/>
          <w:iCs/>
          <w:szCs w:val="28"/>
        </w:rPr>
      </w:pPr>
      <w:r>
        <w:rPr>
          <w:rFonts w:asciiTheme="majorHAnsi" w:hAnsiTheme="majorHAnsi" w:cstheme="majorHAnsi"/>
          <w:i/>
          <w:iCs/>
          <w:szCs w:val="28"/>
        </w:rPr>
        <w:tab/>
      </w:r>
      <w:ins w:id="189" w:author="DELL" w:date="2025-12-12T22:13:00Z" w16du:dateUtc="2025-12-12T15:13:00Z">
        <w:r w:rsidR="00590D25">
          <w:rPr>
            <w:rFonts w:asciiTheme="majorHAnsi" w:hAnsiTheme="majorHAnsi" w:cstheme="majorHAnsi"/>
            <w:i/>
            <w:iCs/>
            <w:szCs w:val="28"/>
          </w:rPr>
          <w:t>Vĩnh Long</w:t>
        </w:r>
      </w:ins>
      <w:del w:id="190" w:author="DELL" w:date="2025-12-12T22:13:00Z" w16du:dateUtc="2025-12-12T15:13:00Z">
        <w:r w:rsidDel="00590D25">
          <w:rPr>
            <w:rFonts w:asciiTheme="majorHAnsi" w:hAnsiTheme="majorHAnsi" w:cstheme="majorHAnsi"/>
            <w:i/>
            <w:iCs/>
            <w:szCs w:val="28"/>
          </w:rPr>
          <w:delText>Trà Vinh</w:delText>
        </w:r>
      </w:del>
      <w:r>
        <w:rPr>
          <w:rFonts w:asciiTheme="majorHAnsi" w:hAnsiTheme="majorHAnsi" w:cstheme="majorHAnsi"/>
          <w:i/>
          <w:iCs/>
          <w:szCs w:val="28"/>
        </w:rPr>
        <w:t>, ngày …… tháng</w:t>
      </w:r>
      <w:ins w:id="191" w:author="DELL" w:date="2025-12-12T22:13:00Z" w16du:dateUtc="2025-12-12T15:13:00Z">
        <w:r w:rsidR="00590D25">
          <w:rPr>
            <w:rFonts w:asciiTheme="majorHAnsi" w:hAnsiTheme="majorHAnsi" w:cstheme="majorHAnsi"/>
            <w:i/>
            <w:iCs/>
            <w:szCs w:val="28"/>
          </w:rPr>
          <w:t>….</w:t>
        </w:r>
      </w:ins>
      <w:del w:id="192" w:author="DELL" w:date="2025-12-12T22:13:00Z" w16du:dateUtc="2025-12-12T15:13:00Z">
        <w:r w:rsidDel="00590D25">
          <w:rPr>
            <w:rFonts w:asciiTheme="majorHAnsi" w:hAnsiTheme="majorHAnsi" w:cstheme="majorHAnsi"/>
            <w:i/>
            <w:iCs/>
            <w:szCs w:val="28"/>
          </w:rPr>
          <w:delText xml:space="preserve"> ……</w:delText>
        </w:r>
      </w:del>
      <w:r>
        <w:rPr>
          <w:rFonts w:asciiTheme="majorHAnsi" w:hAnsiTheme="majorHAnsi" w:cstheme="majorHAnsi"/>
          <w:i/>
          <w:iCs/>
          <w:szCs w:val="28"/>
        </w:rPr>
        <w:t xml:space="preserve"> năm</w:t>
      </w:r>
      <w:ins w:id="193" w:author="DELL" w:date="2025-12-12T22:13:00Z" w16du:dateUtc="2025-12-12T15:13:00Z">
        <w:r w:rsidR="00590D25">
          <w:rPr>
            <w:rFonts w:asciiTheme="majorHAnsi" w:hAnsiTheme="majorHAnsi" w:cstheme="majorHAnsi"/>
            <w:i/>
            <w:iCs/>
            <w:szCs w:val="28"/>
          </w:rPr>
          <w:t xml:space="preserve"> 2025</w:t>
        </w:r>
      </w:ins>
      <w:del w:id="194" w:author="DELL" w:date="2025-12-12T22:13:00Z" w16du:dateUtc="2025-12-12T15:13:00Z">
        <w:r w:rsidDel="00590D25">
          <w:rPr>
            <w:rFonts w:asciiTheme="majorHAnsi" w:hAnsiTheme="majorHAnsi" w:cstheme="majorHAnsi"/>
            <w:i/>
            <w:iCs/>
            <w:szCs w:val="28"/>
          </w:rPr>
          <w:delText xml:space="preserve"> ……</w:delText>
        </w:r>
      </w:del>
    </w:p>
    <w:p w14:paraId="029D87B9" w14:textId="77777777" w:rsidR="00F0715F" w:rsidRDefault="00000000" w:rsidP="00520757">
      <w:pPr>
        <w:tabs>
          <w:tab w:val="center" w:pos="6379"/>
        </w:tabs>
        <w:spacing w:line="276" w:lineRule="auto"/>
        <w:rPr>
          <w:rFonts w:asciiTheme="majorHAnsi" w:hAnsiTheme="majorHAnsi" w:cstheme="majorHAnsi"/>
          <w:b/>
          <w:bCs/>
          <w:szCs w:val="28"/>
        </w:rPr>
      </w:pPr>
      <w:r>
        <w:rPr>
          <w:rFonts w:asciiTheme="majorHAnsi" w:hAnsiTheme="majorHAnsi" w:cstheme="majorHAnsi"/>
          <w:b/>
          <w:bCs/>
          <w:szCs w:val="28"/>
        </w:rPr>
        <w:tab/>
        <w:t>Thành viên hội đồng</w:t>
      </w:r>
    </w:p>
    <w:p w14:paraId="706C7A74" w14:textId="77777777" w:rsidR="00F0715F" w:rsidRDefault="00000000" w:rsidP="00520757">
      <w:pPr>
        <w:tabs>
          <w:tab w:val="center" w:pos="6379"/>
        </w:tabs>
        <w:spacing w:line="276" w:lineRule="auto"/>
        <w:rPr>
          <w:rFonts w:asciiTheme="majorHAnsi" w:hAnsiTheme="majorHAnsi" w:cstheme="majorHAnsi"/>
          <w:i/>
          <w:iCs/>
          <w:szCs w:val="28"/>
        </w:rPr>
      </w:pPr>
      <w:r>
        <w:rPr>
          <w:rFonts w:asciiTheme="majorHAnsi" w:hAnsiTheme="majorHAnsi" w:cstheme="majorHAnsi"/>
          <w:i/>
          <w:iCs/>
          <w:szCs w:val="28"/>
        </w:rPr>
        <w:tab/>
        <w:t>(Ký tên và ghi rõ họ tên)</w:t>
      </w:r>
    </w:p>
    <w:p w14:paraId="0CA2A178"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56191D3C" w14:textId="77777777" w:rsidR="00F0715F" w:rsidRPr="00A03A20" w:rsidDel="00DB4422" w:rsidRDefault="00000000">
      <w:pPr>
        <w:pStyle w:val="Heading1"/>
        <w:numPr>
          <w:ilvl w:val="0"/>
          <w:numId w:val="0"/>
        </w:numPr>
        <w:ind w:left="1152"/>
        <w:rPr>
          <w:del w:id="195" w:author="DELL" w:date="2025-12-12T13:31:00Z" w16du:dateUtc="2025-12-12T06:31:00Z"/>
          <w:bCs/>
          <w:sz w:val="26"/>
          <w:szCs w:val="26"/>
          <w:lang w:val="vi-VN"/>
          <w:rPrChange w:id="196" w:author="DELL" w:date="2025-12-12T21:43:00Z" w16du:dateUtc="2025-12-12T14:43:00Z">
            <w:rPr>
              <w:del w:id="197" w:author="DELL" w:date="2025-12-12T13:31:00Z" w16du:dateUtc="2025-12-12T06:31:00Z"/>
            </w:rPr>
          </w:rPrChange>
        </w:rPr>
        <w:pPrChange w:id="198" w:author="DELL" w:date="2025-12-11T01:10:00Z" w16du:dateUtc="2025-12-10T18:10:00Z">
          <w:pPr>
            <w:pStyle w:val="Title"/>
            <w:spacing w:line="276" w:lineRule="auto"/>
          </w:pPr>
        </w:pPrChange>
      </w:pPr>
      <w:bookmarkStart w:id="199" w:name="_Toc179729345"/>
      <w:bookmarkStart w:id="200" w:name="_Toc211671777"/>
      <w:bookmarkStart w:id="201" w:name="_Toc216307890"/>
      <w:bookmarkStart w:id="202" w:name="_Toc216373476"/>
      <w:bookmarkStart w:id="203" w:name="_Toc216440138"/>
      <w:bookmarkStart w:id="204" w:name="_Toc216441953"/>
      <w:r w:rsidRPr="00A03A20">
        <w:rPr>
          <w:bCs/>
          <w:sz w:val="26"/>
          <w:szCs w:val="26"/>
          <w:lang w:val="vi-VN"/>
          <w:rPrChange w:id="205" w:author="DELL" w:date="2025-12-12T21:43:00Z" w16du:dateUtc="2025-12-12T14:43:00Z">
            <w:rPr>
              <w:b w:val="0"/>
              <w:color w:val="auto"/>
            </w:rPr>
          </w:rPrChange>
        </w:rPr>
        <w:lastRenderedPageBreak/>
        <w:t>LỜI CẢM ƠN</w:t>
      </w:r>
      <w:bookmarkEnd w:id="199"/>
      <w:bookmarkEnd w:id="200"/>
      <w:bookmarkEnd w:id="201"/>
      <w:bookmarkEnd w:id="202"/>
      <w:bookmarkEnd w:id="203"/>
      <w:bookmarkEnd w:id="204"/>
    </w:p>
    <w:p w14:paraId="1C8359D2" w14:textId="77777777" w:rsidR="00F0715F" w:rsidRPr="00DB4422" w:rsidRDefault="00F0715F">
      <w:pPr>
        <w:pStyle w:val="Heading1"/>
        <w:numPr>
          <w:ilvl w:val="0"/>
          <w:numId w:val="0"/>
        </w:numPr>
        <w:ind w:left="1152"/>
        <w:rPr>
          <w:lang w:val="vi-VN"/>
          <w:rPrChange w:id="206" w:author="DELL" w:date="2025-12-12T13:31:00Z" w16du:dateUtc="2025-12-12T06:31:00Z">
            <w:rPr>
              <w:lang w:val="zh-CN"/>
            </w:rPr>
          </w:rPrChange>
        </w:rPr>
        <w:pPrChange w:id="207" w:author="DELL" w:date="2025-12-12T13:31:00Z" w16du:dateUtc="2025-12-12T06:31:00Z">
          <w:pPr>
            <w:spacing w:line="276" w:lineRule="auto"/>
          </w:pPr>
        </w:pPrChange>
      </w:pPr>
    </w:p>
    <w:p w14:paraId="76198AA7" w14:textId="77777777" w:rsidR="00F0715F" w:rsidRDefault="00000000" w:rsidP="00520757">
      <w:pPr>
        <w:spacing w:line="276" w:lineRule="auto"/>
        <w:rPr>
          <w:lang w:val="zh-CN"/>
        </w:rPr>
      </w:pPr>
      <w:r>
        <w:rPr>
          <w:lang w:val="zh-CN"/>
        </w:rPr>
        <w:t>Khi hoàn thành đồ án "MilkTeaWebsite - Hệ thống Quản lý và Bán hàng cho Cửa hàng Trà Sữa", em xin gửi lời cảm ơn chân thành nhất tới:</w:t>
      </w:r>
    </w:p>
    <w:p w14:paraId="4CE91FCE" w14:textId="0B4D0F5B" w:rsidR="00F0715F" w:rsidDel="00DB4422" w:rsidRDefault="00DB4422" w:rsidP="00520757">
      <w:pPr>
        <w:spacing w:line="276" w:lineRule="auto"/>
        <w:rPr>
          <w:del w:id="208" w:author="DELL" w:date="2025-12-12T13:30:00Z" w16du:dateUtc="2025-12-12T06:30:00Z"/>
          <w:lang w:val="zh-CN"/>
        </w:rPr>
      </w:pPr>
      <w:ins w:id="209" w:author="DELL" w:date="2025-12-12T13:30:00Z" w16du:dateUtc="2025-12-12T06:30:00Z">
        <w:r>
          <w:rPr>
            <w:lang w:val="vi-VN"/>
          </w:rPr>
          <w:tab/>
        </w:r>
      </w:ins>
    </w:p>
    <w:p w14:paraId="2675F47C" w14:textId="4B20F857" w:rsidR="00F0715F" w:rsidRDefault="00000000">
      <w:pPr>
        <w:spacing w:line="276" w:lineRule="auto"/>
        <w:ind w:firstLine="0"/>
        <w:rPr>
          <w:lang w:val="zh-CN"/>
        </w:rPr>
        <w:pPrChange w:id="210" w:author="DELL" w:date="2025-12-12T13:30:00Z" w16du:dateUtc="2025-12-12T06:30:00Z">
          <w:pPr>
            <w:spacing w:line="276" w:lineRule="auto"/>
          </w:pPr>
        </w:pPrChange>
      </w:pPr>
      <w:r>
        <w:rPr>
          <w:lang w:val="zh-CN"/>
        </w:rPr>
        <w:t>Thầy</w:t>
      </w:r>
      <w:ins w:id="211" w:author="DELL" w:date="2025-12-12T13:31:00Z" w16du:dateUtc="2025-12-12T06:31:00Z">
        <w:r w:rsidR="00DB4422">
          <w:rPr>
            <w:lang w:val="vi-VN"/>
          </w:rPr>
          <w:t xml:space="preserve"> TS. Đoàn Ph</w:t>
        </w:r>
      </w:ins>
      <w:ins w:id="212" w:author="DELL" w:date="2025-12-12T13:32:00Z" w16du:dateUtc="2025-12-12T06:32:00Z">
        <w:r w:rsidR="00DB4422">
          <w:rPr>
            <w:lang w:val="vi-VN"/>
          </w:rPr>
          <w:t>ước Miền</w:t>
        </w:r>
      </w:ins>
      <w:del w:id="213" w:author="DELL" w:date="2025-12-12T13:31:00Z" w16du:dateUtc="2025-12-12T06:31:00Z">
        <w:r w:rsidDel="00DB4422">
          <w:rPr>
            <w:lang w:val="zh-CN"/>
          </w:rPr>
          <w:delText>/Cô [Tên giảng viên hướng dẫn]</w:delText>
        </w:r>
      </w:del>
      <w:r>
        <w:rPr>
          <w:lang w:val="zh-CN"/>
        </w:rPr>
        <w:t>, người đã tận tình hướng dẫn, chỉ bảo và định hướng em trong suốt quá trình thực hiện đồ án. Những góp ý chuyên môn về kiến trúc phần mềm, thiết kế cơ sở dữ liệu và các best practices trong phát triển web đã giúp em hoàn thiện sản phẩm một cách bài bản và chuyên nghiệp.</w:t>
      </w:r>
    </w:p>
    <w:p w14:paraId="1630F9F0" w14:textId="4B401EFA" w:rsidR="00F0715F" w:rsidDel="00DB4422" w:rsidRDefault="00DB4422" w:rsidP="00520757">
      <w:pPr>
        <w:spacing w:line="276" w:lineRule="auto"/>
        <w:rPr>
          <w:del w:id="214" w:author="DELL" w:date="2025-12-12T13:30:00Z" w16du:dateUtc="2025-12-12T06:30:00Z"/>
          <w:lang w:val="zh-CN"/>
        </w:rPr>
      </w:pPr>
      <w:ins w:id="215" w:author="DELL" w:date="2025-12-12T13:30:00Z" w16du:dateUtc="2025-12-12T06:30:00Z">
        <w:r>
          <w:rPr>
            <w:lang w:val="vi-VN"/>
          </w:rPr>
          <w:tab/>
        </w:r>
      </w:ins>
    </w:p>
    <w:p w14:paraId="6FF12B33" w14:textId="77777777" w:rsidR="00F0715F" w:rsidDel="00DB4422" w:rsidRDefault="00000000">
      <w:pPr>
        <w:spacing w:line="276" w:lineRule="auto"/>
        <w:ind w:firstLine="0"/>
        <w:rPr>
          <w:del w:id="216" w:author="DELL" w:date="2025-12-12T13:31:00Z" w16du:dateUtc="2025-12-12T06:31:00Z"/>
          <w:lang w:val="zh-CN"/>
        </w:rPr>
        <w:pPrChange w:id="217" w:author="DELL" w:date="2025-12-12T13:30:00Z" w16du:dateUtc="2025-12-12T06:30:00Z">
          <w:pPr>
            <w:spacing w:line="276" w:lineRule="auto"/>
          </w:pPr>
        </w:pPrChange>
      </w:pPr>
      <w:r>
        <w:rPr>
          <w:lang w:val="zh-CN"/>
        </w:rPr>
        <w:t>Các thầy cô trong khoa Công nghệ Thông tin - Trường Đại học Trà Vinh đã truyền đạt kiến thức nền tảng vững chắc về lập trình web, cơ sở dữ liệu, kiến trúc phần mềm và các công nghệ hiện đại. Những kiến thức này là hành trang quý báu giúp em tự tin triển khai đồ án.</w:t>
      </w:r>
    </w:p>
    <w:p w14:paraId="12133A84" w14:textId="77777777" w:rsidR="00F0715F" w:rsidRPr="00DB4422" w:rsidRDefault="00F0715F">
      <w:pPr>
        <w:spacing w:line="276" w:lineRule="auto"/>
        <w:ind w:firstLine="0"/>
        <w:rPr>
          <w:lang w:val="vi-VN"/>
          <w:rPrChange w:id="218" w:author="DELL" w:date="2025-12-12T13:31:00Z" w16du:dateUtc="2025-12-12T06:31:00Z">
            <w:rPr>
              <w:lang w:val="zh-CN"/>
            </w:rPr>
          </w:rPrChange>
        </w:rPr>
        <w:pPrChange w:id="219" w:author="DELL" w:date="2025-12-12T13:31:00Z" w16du:dateUtc="2025-12-12T06:31:00Z">
          <w:pPr>
            <w:spacing w:line="276" w:lineRule="auto"/>
          </w:pPr>
        </w:pPrChange>
      </w:pPr>
    </w:p>
    <w:p w14:paraId="06B89E84" w14:textId="77777777" w:rsidR="00F0715F" w:rsidDel="00DB4422" w:rsidRDefault="00000000" w:rsidP="00520757">
      <w:pPr>
        <w:spacing w:line="276" w:lineRule="auto"/>
        <w:rPr>
          <w:del w:id="220" w:author="DELL" w:date="2025-12-12T13:31:00Z" w16du:dateUtc="2025-12-12T06:31:00Z"/>
          <w:lang w:val="zh-CN"/>
        </w:rPr>
      </w:pPr>
      <w:r>
        <w:rPr>
          <w:lang w:val="zh-CN"/>
        </w:rPr>
        <w:t>Gia đình, bạn bè đã luôn động viên, ủng hộ và tạo điều kiện tốt nhất cho em trong suốt quá trình học tập và thực hiện đồ án. Đặc biệt, em cảm ơn các bạn đã tham gia test hệ thống và đóng góp những phản hồi quý giá giúp cải thiện trải nghiệm người dùng.</w:t>
      </w:r>
    </w:p>
    <w:p w14:paraId="73A5E925" w14:textId="77777777" w:rsidR="00F0715F" w:rsidRPr="00DB4422" w:rsidRDefault="00F0715F" w:rsidP="00DB4422">
      <w:pPr>
        <w:spacing w:line="276" w:lineRule="auto"/>
        <w:rPr>
          <w:lang w:val="vi-VN"/>
          <w:rPrChange w:id="221" w:author="DELL" w:date="2025-12-12T13:31:00Z" w16du:dateUtc="2025-12-12T06:31:00Z">
            <w:rPr>
              <w:lang w:val="zh-CN"/>
            </w:rPr>
          </w:rPrChange>
        </w:rPr>
      </w:pPr>
    </w:p>
    <w:p w14:paraId="3EEE1D50" w14:textId="31D12CF0" w:rsidR="00F0715F" w:rsidDel="00DB4422" w:rsidRDefault="00000000" w:rsidP="00520757">
      <w:pPr>
        <w:spacing w:line="276" w:lineRule="auto"/>
        <w:rPr>
          <w:del w:id="222" w:author="DELL" w:date="2025-12-12T13:31:00Z" w16du:dateUtc="2025-12-12T06:31:00Z"/>
          <w:lang w:val="zh-CN"/>
        </w:rPr>
      </w:pPr>
      <w:r>
        <w:rPr>
          <w:lang w:val="zh-CN"/>
        </w:rPr>
        <w:t>Quá trình thực hiện đồ án là một hành trình học tập sâu sắc, giúp em củng cố kiến thức về ASP.NET Core, Entity Framework Core, kiến trúc phân lớng và các patterns trong phát triển phần mềm. Em hy vọng sản phẩm này không chỉ là một đồ án tốt nghiệp mà còn là nền tảng để phát triển thêm các tính năng nâng cao và có thể ứng dụng thực tế</w:t>
      </w:r>
      <w:ins w:id="223" w:author="DELL" w:date="2025-12-12T13:31:00Z" w16du:dateUtc="2025-12-12T06:31:00Z">
        <w:r w:rsidR="00DB4422">
          <w:rPr>
            <w:lang w:val="vi-VN"/>
          </w:rPr>
          <w:t>.</w:t>
        </w:r>
      </w:ins>
      <w:del w:id="224" w:author="DELL" w:date="2025-12-12T13:31:00Z" w16du:dateUtc="2025-12-12T06:31:00Z">
        <w:r w:rsidDel="00DB4422">
          <w:rPr>
            <w:lang w:val="zh-CN"/>
          </w:rPr>
          <w:delText>.</w:delText>
        </w:r>
      </w:del>
    </w:p>
    <w:p w14:paraId="4FE75D0E" w14:textId="77777777" w:rsidR="00F0715F" w:rsidRPr="00DB4422" w:rsidRDefault="00F0715F" w:rsidP="00DB4422">
      <w:pPr>
        <w:spacing w:line="276" w:lineRule="auto"/>
        <w:rPr>
          <w:lang w:val="vi-VN"/>
          <w:rPrChange w:id="225" w:author="DELL" w:date="2025-12-12T13:31:00Z" w16du:dateUtc="2025-12-12T06:31:00Z">
            <w:rPr>
              <w:lang w:val="zh-CN"/>
            </w:rPr>
          </w:rPrChange>
        </w:rPr>
      </w:pPr>
    </w:p>
    <w:p w14:paraId="79E9B780" w14:textId="77777777" w:rsidR="00F0715F" w:rsidRDefault="00000000" w:rsidP="00520757">
      <w:pPr>
        <w:spacing w:line="276" w:lineRule="auto"/>
        <w:rPr>
          <w:lang w:val="zh-CN"/>
        </w:rPr>
      </w:pPr>
      <w:r>
        <w:rPr>
          <w:lang w:val="zh-CN"/>
        </w:rPr>
        <w:t>Một lần nữa, em xin chân thành cảm ơn!</w:t>
      </w:r>
    </w:p>
    <w:p w14:paraId="1631AC67"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284013DD" w14:textId="2289F297" w:rsidR="002D07E3" w:rsidRPr="003D6841" w:rsidDel="004B756D" w:rsidRDefault="00000000">
      <w:pPr>
        <w:jc w:val="center"/>
        <w:rPr>
          <w:del w:id="226" w:author="DELL" w:date="2025-12-11T01:12:00Z" w16du:dateUtc="2025-12-10T18:12:00Z"/>
          <w:rFonts w:cstheme="majorHAnsi"/>
          <w:bCs/>
          <w:szCs w:val="26"/>
          <w:lang w:val="vi-VN"/>
          <w:rPrChange w:id="227" w:author="DELL" w:date="2025-12-12T21:43:00Z" w16du:dateUtc="2025-12-12T14:43:00Z">
            <w:rPr>
              <w:del w:id="228" w:author="DELL" w:date="2025-12-11T01:12:00Z" w16du:dateUtc="2025-12-10T18:12:00Z"/>
            </w:rPr>
          </w:rPrChange>
        </w:rPr>
        <w:pPrChange w:id="229" w:author="DELL" w:date="2025-12-12T13:29:00Z" w16du:dateUtc="2025-12-12T06:29:00Z">
          <w:pPr>
            <w:pStyle w:val="Title"/>
            <w:spacing w:line="276" w:lineRule="auto"/>
          </w:pPr>
        </w:pPrChange>
      </w:pPr>
      <w:bookmarkStart w:id="230" w:name="_Toc211671778"/>
      <w:bookmarkStart w:id="231" w:name="_Toc179729346"/>
      <w:del w:id="232" w:author="DELL" w:date="2025-12-12T13:28:00Z" w16du:dateUtc="2025-12-12T06:28:00Z">
        <w:r w:rsidRPr="003D6841" w:rsidDel="00DB4422">
          <w:rPr>
            <w:b/>
            <w:bCs/>
            <w:szCs w:val="26"/>
            <w:rPrChange w:id="233" w:author="DELL" w:date="2025-12-12T21:43:00Z" w16du:dateUtc="2025-12-12T14:43:00Z">
              <w:rPr>
                <w:b w:val="0"/>
              </w:rPr>
            </w:rPrChange>
          </w:rPr>
          <w:lastRenderedPageBreak/>
          <w:delText>MỤC LỤC</w:delText>
        </w:r>
      </w:del>
      <w:bookmarkEnd w:id="230"/>
      <w:bookmarkEnd w:id="231"/>
    </w:p>
    <w:p w14:paraId="10527324" w14:textId="512BA485" w:rsidR="00F0715F" w:rsidRPr="003D6841" w:rsidRDefault="00DB4422">
      <w:pPr>
        <w:spacing w:line="276" w:lineRule="auto"/>
        <w:jc w:val="center"/>
        <w:rPr>
          <w:b/>
          <w:bCs/>
          <w:szCs w:val="26"/>
          <w:lang w:val="vi-VN"/>
          <w:rPrChange w:id="234" w:author="DELL" w:date="2025-12-12T21:43:00Z" w16du:dateUtc="2025-12-12T14:43:00Z">
            <w:rPr/>
          </w:rPrChange>
        </w:rPr>
        <w:pPrChange w:id="235" w:author="DELL" w:date="2025-12-12T13:29:00Z" w16du:dateUtc="2025-12-12T06:29:00Z">
          <w:pPr>
            <w:spacing w:line="276" w:lineRule="auto"/>
          </w:pPr>
        </w:pPrChange>
      </w:pPr>
      <w:ins w:id="236" w:author="DELL" w:date="2025-12-12T13:28:00Z" w16du:dateUtc="2025-12-12T06:28:00Z">
        <w:r w:rsidRPr="003D6841">
          <w:rPr>
            <w:b/>
            <w:bCs/>
            <w:szCs w:val="26"/>
            <w:lang w:val="vi-VN"/>
            <w:rPrChange w:id="237" w:author="DELL" w:date="2025-12-12T21:43:00Z" w16du:dateUtc="2025-12-12T14:43:00Z">
              <w:rPr>
                <w:lang w:val="vi-VN"/>
              </w:rPr>
            </w:rPrChange>
          </w:rPr>
          <w:t>MỤC LỤC</w:t>
        </w:r>
      </w:ins>
    </w:p>
    <w:p w14:paraId="63DD50BC" w14:textId="76CB5326" w:rsidR="003D021C" w:rsidRPr="003D021C" w:rsidRDefault="00DF3048">
      <w:pPr>
        <w:pStyle w:val="TOC1"/>
        <w:tabs>
          <w:tab w:val="right" w:leader="dot" w:pos="9061"/>
        </w:tabs>
        <w:rPr>
          <w:ins w:id="238" w:author="DELL" w:date="2025-12-12T14:25:00Z" w16du:dateUtc="2025-12-12T07:25:00Z"/>
          <w:rFonts w:asciiTheme="minorHAnsi" w:eastAsiaTheme="minorEastAsia" w:hAnsiTheme="minorHAnsi" w:cstheme="minorBidi"/>
          <w:b/>
          <w:bCs/>
          <w:noProof/>
          <w:color w:val="auto"/>
          <w:sz w:val="24"/>
          <w:szCs w:val="24"/>
          <w:rPrChange w:id="239" w:author="DELL" w:date="2025-12-12T14:30:00Z" w16du:dateUtc="2025-12-12T07:30:00Z">
            <w:rPr>
              <w:ins w:id="240" w:author="DELL" w:date="2025-12-12T14:25:00Z" w16du:dateUtc="2025-12-12T07:25:00Z"/>
              <w:rFonts w:asciiTheme="minorHAnsi" w:eastAsiaTheme="minorEastAsia" w:hAnsiTheme="minorHAnsi" w:cstheme="minorBidi"/>
              <w:noProof/>
              <w:color w:val="auto"/>
              <w:sz w:val="24"/>
              <w:szCs w:val="24"/>
            </w:rPr>
          </w:rPrChange>
        </w:rPr>
      </w:pPr>
      <w:ins w:id="241" w:author="DELL" w:date="2025-12-12T14:00:00Z" w16du:dateUtc="2025-12-12T07:00:00Z">
        <w:r>
          <w:rPr>
            <w:rFonts w:asciiTheme="minorHAnsi" w:eastAsiaTheme="minorEastAsia" w:hAnsiTheme="minorHAnsi" w:cstheme="minorBidi"/>
            <w:noProof/>
            <w:color w:val="auto"/>
            <w:sz w:val="24"/>
            <w:szCs w:val="24"/>
          </w:rPr>
          <w:fldChar w:fldCharType="begin"/>
        </w:r>
        <w:r>
          <w:rPr>
            <w:rFonts w:asciiTheme="minorHAnsi" w:eastAsiaTheme="minorEastAsia" w:hAnsiTheme="minorHAnsi" w:cstheme="minorBidi"/>
            <w:noProof/>
            <w:color w:val="auto"/>
            <w:sz w:val="24"/>
            <w:szCs w:val="24"/>
          </w:rPr>
          <w:instrText xml:space="preserve"> TOC \o "1-2" \h \z \u </w:instrText>
        </w:r>
        <w:r>
          <w:rPr>
            <w:rFonts w:asciiTheme="minorHAnsi" w:eastAsiaTheme="minorEastAsia" w:hAnsiTheme="minorHAnsi" w:cstheme="minorBidi"/>
            <w:noProof/>
            <w:color w:val="auto"/>
            <w:sz w:val="24"/>
            <w:szCs w:val="24"/>
          </w:rPr>
          <w:fldChar w:fldCharType="separate"/>
        </w:r>
      </w:ins>
      <w:ins w:id="242" w:author="DELL" w:date="2025-12-12T14:25:00Z" w16du:dateUtc="2025-12-12T07:25:00Z">
        <w:r w:rsidR="003D021C" w:rsidRPr="003D021C">
          <w:rPr>
            <w:rStyle w:val="Hyperlink"/>
            <w:b/>
            <w:bCs/>
            <w:noProof/>
            <w:rPrChange w:id="243" w:author="DELL" w:date="2025-12-12T14:30:00Z" w16du:dateUtc="2025-12-12T07:30:00Z">
              <w:rPr>
                <w:rStyle w:val="Hyperlink"/>
                <w:noProof/>
              </w:rPr>
            </w:rPrChange>
          </w:rPr>
          <w:fldChar w:fldCharType="begin"/>
        </w:r>
        <w:r w:rsidR="003D021C" w:rsidRPr="003D021C">
          <w:rPr>
            <w:rStyle w:val="Hyperlink"/>
            <w:b/>
            <w:bCs/>
            <w:noProof/>
            <w:rPrChange w:id="244" w:author="DELL" w:date="2025-12-12T14:30:00Z" w16du:dateUtc="2025-12-12T07:30:00Z">
              <w:rPr>
                <w:rStyle w:val="Hyperlink"/>
                <w:noProof/>
              </w:rPr>
            </w:rPrChange>
          </w:rPr>
          <w:instrText xml:space="preserve"> </w:instrText>
        </w:r>
        <w:r w:rsidR="003D021C" w:rsidRPr="003D021C">
          <w:rPr>
            <w:b/>
            <w:bCs/>
            <w:noProof/>
            <w:rPrChange w:id="245" w:author="DELL" w:date="2025-12-12T14:30:00Z" w16du:dateUtc="2025-12-12T07:30:00Z">
              <w:rPr>
                <w:noProof/>
              </w:rPr>
            </w:rPrChange>
          </w:rPr>
          <w:instrText>HYPERLINK \l "_Toc216441951"</w:instrText>
        </w:r>
        <w:r w:rsidR="003D021C" w:rsidRPr="003D021C">
          <w:rPr>
            <w:rStyle w:val="Hyperlink"/>
            <w:b/>
            <w:bCs/>
            <w:noProof/>
            <w:rPrChange w:id="246" w:author="DELL" w:date="2025-12-12T14:30:00Z" w16du:dateUtc="2025-12-12T07:30:00Z">
              <w:rPr>
                <w:rStyle w:val="Hyperlink"/>
                <w:noProof/>
              </w:rPr>
            </w:rPrChange>
          </w:rPr>
          <w:instrText xml:space="preserve"> </w:instrText>
        </w:r>
        <w:r w:rsidR="003D021C" w:rsidRPr="003D021C">
          <w:rPr>
            <w:rStyle w:val="Hyperlink"/>
            <w:b/>
            <w:bCs/>
            <w:noProof/>
            <w:rPrChange w:id="247" w:author="DELL" w:date="2025-12-12T14:30:00Z" w16du:dateUtc="2025-12-12T07:30:00Z">
              <w:rPr>
                <w:rStyle w:val="Hyperlink"/>
                <w:noProof/>
              </w:rPr>
            </w:rPrChange>
          </w:rPr>
        </w:r>
        <w:r w:rsidR="003D021C" w:rsidRPr="003D021C">
          <w:rPr>
            <w:rStyle w:val="Hyperlink"/>
            <w:b/>
            <w:bCs/>
            <w:noProof/>
            <w:rPrChange w:id="248" w:author="DELL" w:date="2025-12-12T14:30:00Z" w16du:dateUtc="2025-12-12T07:30:00Z">
              <w:rPr>
                <w:rStyle w:val="Hyperlink"/>
                <w:noProof/>
              </w:rPr>
            </w:rPrChange>
          </w:rPr>
          <w:fldChar w:fldCharType="separate"/>
        </w:r>
        <w:r w:rsidR="003D021C" w:rsidRPr="003D021C">
          <w:rPr>
            <w:rStyle w:val="Hyperlink"/>
            <w:b/>
            <w:bCs/>
            <w:noProof/>
            <w:rPrChange w:id="249" w:author="DELL" w:date="2025-12-12T14:30:00Z" w16du:dateUtc="2025-12-12T07:30:00Z">
              <w:rPr>
                <w:rStyle w:val="Hyperlink"/>
                <w:noProof/>
              </w:rPr>
            </w:rPrChange>
          </w:rPr>
          <w:t>NHẬN XÉT CỦA GIẢNG VIÊN HƯỚNG DẪN</w:t>
        </w:r>
        <w:r w:rsidR="003D021C" w:rsidRPr="003D021C">
          <w:rPr>
            <w:b/>
            <w:bCs/>
            <w:noProof/>
            <w:webHidden/>
            <w:rPrChange w:id="250" w:author="DELL" w:date="2025-12-12T14:30:00Z" w16du:dateUtc="2025-12-12T07:30:00Z">
              <w:rPr>
                <w:noProof/>
                <w:webHidden/>
              </w:rPr>
            </w:rPrChange>
          </w:rPr>
          <w:tab/>
        </w:r>
        <w:r w:rsidR="003D021C" w:rsidRPr="003D021C">
          <w:rPr>
            <w:b/>
            <w:bCs/>
            <w:noProof/>
            <w:webHidden/>
            <w:rPrChange w:id="251" w:author="DELL" w:date="2025-12-12T14:30:00Z" w16du:dateUtc="2025-12-12T07:30:00Z">
              <w:rPr>
                <w:noProof/>
                <w:webHidden/>
              </w:rPr>
            </w:rPrChange>
          </w:rPr>
          <w:fldChar w:fldCharType="begin"/>
        </w:r>
        <w:r w:rsidR="003D021C" w:rsidRPr="003D021C">
          <w:rPr>
            <w:b/>
            <w:bCs/>
            <w:noProof/>
            <w:webHidden/>
            <w:rPrChange w:id="252" w:author="DELL" w:date="2025-12-12T14:30:00Z" w16du:dateUtc="2025-12-12T07:30:00Z">
              <w:rPr>
                <w:noProof/>
                <w:webHidden/>
              </w:rPr>
            </w:rPrChange>
          </w:rPr>
          <w:instrText xml:space="preserve"> PAGEREF _Toc216441951 \h </w:instrText>
        </w:r>
        <w:r w:rsidR="003D021C" w:rsidRPr="003D021C">
          <w:rPr>
            <w:b/>
            <w:bCs/>
            <w:noProof/>
            <w:webHidden/>
            <w:rPrChange w:id="253" w:author="DELL" w:date="2025-12-12T14:30:00Z" w16du:dateUtc="2025-12-12T07:30:00Z">
              <w:rPr>
                <w:noProof/>
                <w:webHidden/>
              </w:rPr>
            </w:rPrChange>
          </w:rPr>
        </w:r>
        <w:r w:rsidR="003D021C" w:rsidRPr="003D021C">
          <w:rPr>
            <w:b/>
            <w:bCs/>
            <w:noProof/>
            <w:webHidden/>
            <w:rPrChange w:id="254" w:author="DELL" w:date="2025-12-12T14:30:00Z" w16du:dateUtc="2025-12-12T07:30:00Z">
              <w:rPr>
                <w:noProof/>
                <w:webHidden/>
              </w:rPr>
            </w:rPrChange>
          </w:rPr>
          <w:fldChar w:fldCharType="separate"/>
        </w:r>
      </w:ins>
      <w:ins w:id="255" w:author="DELL" w:date="2025-12-12T22:14:00Z" w16du:dateUtc="2025-12-12T15:14:00Z">
        <w:r w:rsidR="009A3885">
          <w:rPr>
            <w:b/>
            <w:bCs/>
            <w:noProof/>
            <w:webHidden/>
          </w:rPr>
          <w:t>i</w:t>
        </w:r>
      </w:ins>
      <w:ins w:id="256" w:author="DELL" w:date="2025-12-12T14:25:00Z" w16du:dateUtc="2025-12-12T07:25:00Z">
        <w:r w:rsidR="003D021C" w:rsidRPr="003D021C">
          <w:rPr>
            <w:b/>
            <w:bCs/>
            <w:noProof/>
            <w:webHidden/>
            <w:rPrChange w:id="257" w:author="DELL" w:date="2025-12-12T14:30:00Z" w16du:dateUtc="2025-12-12T07:30:00Z">
              <w:rPr>
                <w:noProof/>
                <w:webHidden/>
              </w:rPr>
            </w:rPrChange>
          </w:rPr>
          <w:fldChar w:fldCharType="end"/>
        </w:r>
        <w:r w:rsidR="003D021C" w:rsidRPr="003D021C">
          <w:rPr>
            <w:rStyle w:val="Hyperlink"/>
            <w:b/>
            <w:bCs/>
            <w:noProof/>
            <w:rPrChange w:id="258" w:author="DELL" w:date="2025-12-12T14:30:00Z" w16du:dateUtc="2025-12-12T07:30:00Z">
              <w:rPr>
                <w:rStyle w:val="Hyperlink"/>
                <w:noProof/>
              </w:rPr>
            </w:rPrChange>
          </w:rPr>
          <w:fldChar w:fldCharType="end"/>
        </w:r>
      </w:ins>
    </w:p>
    <w:p w14:paraId="3C6F2A71" w14:textId="1BF3A867" w:rsidR="003D021C" w:rsidRPr="003D021C" w:rsidRDefault="003D021C">
      <w:pPr>
        <w:pStyle w:val="TOC1"/>
        <w:tabs>
          <w:tab w:val="right" w:leader="dot" w:pos="9061"/>
        </w:tabs>
        <w:rPr>
          <w:ins w:id="259" w:author="DELL" w:date="2025-12-12T14:25:00Z" w16du:dateUtc="2025-12-12T07:25:00Z"/>
          <w:rFonts w:asciiTheme="minorHAnsi" w:eastAsiaTheme="minorEastAsia" w:hAnsiTheme="minorHAnsi" w:cstheme="minorBidi"/>
          <w:b/>
          <w:bCs/>
          <w:noProof/>
          <w:color w:val="auto"/>
          <w:sz w:val="24"/>
          <w:szCs w:val="24"/>
          <w:rPrChange w:id="260" w:author="DELL" w:date="2025-12-12T14:30:00Z" w16du:dateUtc="2025-12-12T07:30:00Z">
            <w:rPr>
              <w:ins w:id="261" w:author="DELL" w:date="2025-12-12T14:25:00Z" w16du:dateUtc="2025-12-12T07:25:00Z"/>
              <w:rFonts w:asciiTheme="minorHAnsi" w:eastAsiaTheme="minorEastAsia" w:hAnsiTheme="minorHAnsi" w:cstheme="minorBidi"/>
              <w:noProof/>
              <w:color w:val="auto"/>
              <w:sz w:val="24"/>
              <w:szCs w:val="24"/>
            </w:rPr>
          </w:rPrChange>
        </w:rPr>
      </w:pPr>
      <w:ins w:id="262" w:author="DELL" w:date="2025-12-12T14:25:00Z" w16du:dateUtc="2025-12-12T07:25:00Z">
        <w:r w:rsidRPr="003D021C">
          <w:rPr>
            <w:rStyle w:val="Hyperlink"/>
            <w:b/>
            <w:bCs/>
            <w:noProof/>
            <w:rPrChange w:id="263" w:author="DELL" w:date="2025-12-12T14:30:00Z" w16du:dateUtc="2025-12-12T07:30:00Z">
              <w:rPr>
                <w:rStyle w:val="Hyperlink"/>
                <w:noProof/>
              </w:rPr>
            </w:rPrChange>
          </w:rPr>
          <w:fldChar w:fldCharType="begin"/>
        </w:r>
        <w:r w:rsidRPr="003D021C">
          <w:rPr>
            <w:rStyle w:val="Hyperlink"/>
            <w:b/>
            <w:bCs/>
            <w:noProof/>
            <w:rPrChange w:id="264" w:author="DELL" w:date="2025-12-12T14:30:00Z" w16du:dateUtc="2025-12-12T07:30:00Z">
              <w:rPr>
                <w:rStyle w:val="Hyperlink"/>
                <w:noProof/>
              </w:rPr>
            </w:rPrChange>
          </w:rPr>
          <w:instrText xml:space="preserve"> </w:instrText>
        </w:r>
        <w:r w:rsidRPr="003D021C">
          <w:rPr>
            <w:b/>
            <w:bCs/>
            <w:noProof/>
            <w:rPrChange w:id="265" w:author="DELL" w:date="2025-12-12T14:30:00Z" w16du:dateUtc="2025-12-12T07:30:00Z">
              <w:rPr>
                <w:noProof/>
              </w:rPr>
            </w:rPrChange>
          </w:rPr>
          <w:instrText>HYPERLINK \l "_Toc216441952"</w:instrText>
        </w:r>
        <w:r w:rsidRPr="003D021C">
          <w:rPr>
            <w:rStyle w:val="Hyperlink"/>
            <w:b/>
            <w:bCs/>
            <w:noProof/>
            <w:rPrChange w:id="266" w:author="DELL" w:date="2025-12-12T14:30:00Z" w16du:dateUtc="2025-12-12T07:30:00Z">
              <w:rPr>
                <w:rStyle w:val="Hyperlink"/>
                <w:noProof/>
              </w:rPr>
            </w:rPrChange>
          </w:rPr>
          <w:instrText xml:space="preserve"> </w:instrText>
        </w:r>
        <w:r w:rsidRPr="003D021C">
          <w:rPr>
            <w:rStyle w:val="Hyperlink"/>
            <w:b/>
            <w:bCs/>
            <w:noProof/>
            <w:rPrChange w:id="267" w:author="DELL" w:date="2025-12-12T14:30:00Z" w16du:dateUtc="2025-12-12T07:30:00Z">
              <w:rPr>
                <w:rStyle w:val="Hyperlink"/>
                <w:noProof/>
              </w:rPr>
            </w:rPrChange>
          </w:rPr>
        </w:r>
        <w:r w:rsidRPr="003D021C">
          <w:rPr>
            <w:rStyle w:val="Hyperlink"/>
            <w:b/>
            <w:bCs/>
            <w:noProof/>
            <w:rPrChange w:id="268" w:author="DELL" w:date="2025-12-12T14:30:00Z" w16du:dateUtc="2025-12-12T07:30:00Z">
              <w:rPr>
                <w:rStyle w:val="Hyperlink"/>
                <w:noProof/>
              </w:rPr>
            </w:rPrChange>
          </w:rPr>
          <w:fldChar w:fldCharType="separate"/>
        </w:r>
        <w:r w:rsidRPr="003D021C">
          <w:rPr>
            <w:rStyle w:val="Hyperlink"/>
            <w:b/>
            <w:bCs/>
            <w:noProof/>
            <w:rPrChange w:id="269" w:author="DELL" w:date="2025-12-12T14:30:00Z" w16du:dateUtc="2025-12-12T07:30:00Z">
              <w:rPr>
                <w:rStyle w:val="Hyperlink"/>
                <w:noProof/>
              </w:rPr>
            </w:rPrChange>
          </w:rPr>
          <w:t>NHẬN XÉT CỦA THÀNH VIÊN HỘI ĐỒNG</w:t>
        </w:r>
        <w:r w:rsidRPr="003D021C">
          <w:rPr>
            <w:b/>
            <w:bCs/>
            <w:noProof/>
            <w:webHidden/>
            <w:rPrChange w:id="270" w:author="DELL" w:date="2025-12-12T14:30:00Z" w16du:dateUtc="2025-12-12T07:30:00Z">
              <w:rPr>
                <w:noProof/>
                <w:webHidden/>
              </w:rPr>
            </w:rPrChange>
          </w:rPr>
          <w:tab/>
        </w:r>
        <w:r w:rsidRPr="003D021C">
          <w:rPr>
            <w:b/>
            <w:bCs/>
            <w:noProof/>
            <w:webHidden/>
            <w:rPrChange w:id="271" w:author="DELL" w:date="2025-12-12T14:30:00Z" w16du:dateUtc="2025-12-12T07:30:00Z">
              <w:rPr>
                <w:noProof/>
                <w:webHidden/>
              </w:rPr>
            </w:rPrChange>
          </w:rPr>
          <w:fldChar w:fldCharType="begin"/>
        </w:r>
        <w:r w:rsidRPr="003D021C">
          <w:rPr>
            <w:b/>
            <w:bCs/>
            <w:noProof/>
            <w:webHidden/>
            <w:rPrChange w:id="272" w:author="DELL" w:date="2025-12-12T14:30:00Z" w16du:dateUtc="2025-12-12T07:30:00Z">
              <w:rPr>
                <w:noProof/>
                <w:webHidden/>
              </w:rPr>
            </w:rPrChange>
          </w:rPr>
          <w:instrText xml:space="preserve"> PAGEREF _Toc216441952 \h </w:instrText>
        </w:r>
        <w:r w:rsidRPr="003D021C">
          <w:rPr>
            <w:b/>
            <w:bCs/>
            <w:noProof/>
            <w:webHidden/>
            <w:rPrChange w:id="273" w:author="DELL" w:date="2025-12-12T14:30:00Z" w16du:dateUtc="2025-12-12T07:30:00Z">
              <w:rPr>
                <w:noProof/>
                <w:webHidden/>
              </w:rPr>
            </w:rPrChange>
          </w:rPr>
        </w:r>
        <w:r w:rsidRPr="003D021C">
          <w:rPr>
            <w:b/>
            <w:bCs/>
            <w:noProof/>
            <w:webHidden/>
            <w:rPrChange w:id="274" w:author="DELL" w:date="2025-12-12T14:30:00Z" w16du:dateUtc="2025-12-12T07:30:00Z">
              <w:rPr>
                <w:noProof/>
                <w:webHidden/>
              </w:rPr>
            </w:rPrChange>
          </w:rPr>
          <w:fldChar w:fldCharType="separate"/>
        </w:r>
      </w:ins>
      <w:ins w:id="275" w:author="DELL" w:date="2025-12-12T22:14:00Z" w16du:dateUtc="2025-12-12T15:14:00Z">
        <w:r w:rsidR="009A3885">
          <w:rPr>
            <w:b/>
            <w:bCs/>
            <w:noProof/>
            <w:webHidden/>
          </w:rPr>
          <w:t>ii</w:t>
        </w:r>
      </w:ins>
      <w:ins w:id="276" w:author="DELL" w:date="2025-12-12T14:25:00Z" w16du:dateUtc="2025-12-12T07:25:00Z">
        <w:r w:rsidRPr="003D021C">
          <w:rPr>
            <w:b/>
            <w:bCs/>
            <w:noProof/>
            <w:webHidden/>
            <w:rPrChange w:id="277" w:author="DELL" w:date="2025-12-12T14:30:00Z" w16du:dateUtc="2025-12-12T07:30:00Z">
              <w:rPr>
                <w:noProof/>
                <w:webHidden/>
              </w:rPr>
            </w:rPrChange>
          </w:rPr>
          <w:fldChar w:fldCharType="end"/>
        </w:r>
        <w:r w:rsidRPr="003D021C">
          <w:rPr>
            <w:rStyle w:val="Hyperlink"/>
            <w:b/>
            <w:bCs/>
            <w:noProof/>
            <w:rPrChange w:id="278" w:author="DELL" w:date="2025-12-12T14:30:00Z" w16du:dateUtc="2025-12-12T07:30:00Z">
              <w:rPr>
                <w:rStyle w:val="Hyperlink"/>
                <w:noProof/>
              </w:rPr>
            </w:rPrChange>
          </w:rPr>
          <w:fldChar w:fldCharType="end"/>
        </w:r>
      </w:ins>
    </w:p>
    <w:p w14:paraId="0FBC0B58" w14:textId="52457CC5" w:rsidR="003D021C" w:rsidRPr="003D021C" w:rsidRDefault="003D021C">
      <w:pPr>
        <w:pStyle w:val="TOC1"/>
        <w:tabs>
          <w:tab w:val="right" w:leader="dot" w:pos="9061"/>
        </w:tabs>
        <w:rPr>
          <w:ins w:id="279" w:author="DELL" w:date="2025-12-12T14:25:00Z" w16du:dateUtc="2025-12-12T07:25:00Z"/>
          <w:rFonts w:asciiTheme="minorHAnsi" w:eastAsiaTheme="minorEastAsia" w:hAnsiTheme="minorHAnsi" w:cstheme="minorBidi"/>
          <w:b/>
          <w:bCs/>
          <w:noProof/>
          <w:color w:val="auto"/>
          <w:sz w:val="24"/>
          <w:szCs w:val="24"/>
          <w:rPrChange w:id="280" w:author="DELL" w:date="2025-12-12T14:30:00Z" w16du:dateUtc="2025-12-12T07:30:00Z">
            <w:rPr>
              <w:ins w:id="281" w:author="DELL" w:date="2025-12-12T14:25:00Z" w16du:dateUtc="2025-12-12T07:25:00Z"/>
              <w:rFonts w:asciiTheme="minorHAnsi" w:eastAsiaTheme="minorEastAsia" w:hAnsiTheme="minorHAnsi" w:cstheme="minorBidi"/>
              <w:noProof/>
              <w:color w:val="auto"/>
              <w:sz w:val="24"/>
              <w:szCs w:val="24"/>
            </w:rPr>
          </w:rPrChange>
        </w:rPr>
      </w:pPr>
      <w:ins w:id="282" w:author="DELL" w:date="2025-12-12T14:25:00Z" w16du:dateUtc="2025-12-12T07:25:00Z">
        <w:r w:rsidRPr="003D021C">
          <w:rPr>
            <w:rStyle w:val="Hyperlink"/>
            <w:b/>
            <w:bCs/>
            <w:noProof/>
            <w:rPrChange w:id="283" w:author="DELL" w:date="2025-12-12T14:30:00Z" w16du:dateUtc="2025-12-12T07:30:00Z">
              <w:rPr>
                <w:rStyle w:val="Hyperlink"/>
                <w:noProof/>
              </w:rPr>
            </w:rPrChange>
          </w:rPr>
          <w:fldChar w:fldCharType="begin"/>
        </w:r>
        <w:r w:rsidRPr="003D021C">
          <w:rPr>
            <w:rStyle w:val="Hyperlink"/>
            <w:b/>
            <w:bCs/>
            <w:noProof/>
            <w:rPrChange w:id="284" w:author="DELL" w:date="2025-12-12T14:30:00Z" w16du:dateUtc="2025-12-12T07:30:00Z">
              <w:rPr>
                <w:rStyle w:val="Hyperlink"/>
                <w:noProof/>
              </w:rPr>
            </w:rPrChange>
          </w:rPr>
          <w:instrText xml:space="preserve"> </w:instrText>
        </w:r>
        <w:r w:rsidRPr="003D021C">
          <w:rPr>
            <w:b/>
            <w:bCs/>
            <w:noProof/>
            <w:rPrChange w:id="285" w:author="DELL" w:date="2025-12-12T14:30:00Z" w16du:dateUtc="2025-12-12T07:30:00Z">
              <w:rPr>
                <w:noProof/>
              </w:rPr>
            </w:rPrChange>
          </w:rPr>
          <w:instrText>HYPERLINK \l "_Toc216441953"</w:instrText>
        </w:r>
        <w:r w:rsidRPr="003D021C">
          <w:rPr>
            <w:rStyle w:val="Hyperlink"/>
            <w:b/>
            <w:bCs/>
            <w:noProof/>
            <w:rPrChange w:id="286" w:author="DELL" w:date="2025-12-12T14:30:00Z" w16du:dateUtc="2025-12-12T07:30:00Z">
              <w:rPr>
                <w:rStyle w:val="Hyperlink"/>
                <w:noProof/>
              </w:rPr>
            </w:rPrChange>
          </w:rPr>
          <w:instrText xml:space="preserve"> </w:instrText>
        </w:r>
        <w:r w:rsidRPr="003D021C">
          <w:rPr>
            <w:rStyle w:val="Hyperlink"/>
            <w:b/>
            <w:bCs/>
            <w:noProof/>
            <w:rPrChange w:id="287" w:author="DELL" w:date="2025-12-12T14:30:00Z" w16du:dateUtc="2025-12-12T07:30:00Z">
              <w:rPr>
                <w:rStyle w:val="Hyperlink"/>
                <w:noProof/>
              </w:rPr>
            </w:rPrChange>
          </w:rPr>
        </w:r>
        <w:r w:rsidRPr="003D021C">
          <w:rPr>
            <w:rStyle w:val="Hyperlink"/>
            <w:b/>
            <w:bCs/>
            <w:noProof/>
            <w:rPrChange w:id="288" w:author="DELL" w:date="2025-12-12T14:30:00Z" w16du:dateUtc="2025-12-12T07:30:00Z">
              <w:rPr>
                <w:rStyle w:val="Hyperlink"/>
                <w:noProof/>
              </w:rPr>
            </w:rPrChange>
          </w:rPr>
          <w:fldChar w:fldCharType="separate"/>
        </w:r>
        <w:r w:rsidRPr="003D021C">
          <w:rPr>
            <w:rStyle w:val="Hyperlink"/>
            <w:b/>
            <w:bCs/>
            <w:noProof/>
            <w:lang w:val="vi-VN"/>
            <w:rPrChange w:id="289" w:author="DELL" w:date="2025-12-12T14:30:00Z" w16du:dateUtc="2025-12-12T07:30:00Z">
              <w:rPr>
                <w:rStyle w:val="Hyperlink"/>
                <w:noProof/>
                <w:lang w:val="vi-VN"/>
              </w:rPr>
            </w:rPrChange>
          </w:rPr>
          <w:t>LỜI CẢM ƠN</w:t>
        </w:r>
        <w:r w:rsidRPr="003D021C">
          <w:rPr>
            <w:b/>
            <w:bCs/>
            <w:noProof/>
            <w:webHidden/>
            <w:rPrChange w:id="290" w:author="DELL" w:date="2025-12-12T14:30:00Z" w16du:dateUtc="2025-12-12T07:30:00Z">
              <w:rPr>
                <w:noProof/>
                <w:webHidden/>
              </w:rPr>
            </w:rPrChange>
          </w:rPr>
          <w:tab/>
        </w:r>
        <w:r w:rsidRPr="003D021C">
          <w:rPr>
            <w:b/>
            <w:bCs/>
            <w:noProof/>
            <w:webHidden/>
            <w:rPrChange w:id="291" w:author="DELL" w:date="2025-12-12T14:30:00Z" w16du:dateUtc="2025-12-12T07:30:00Z">
              <w:rPr>
                <w:noProof/>
                <w:webHidden/>
              </w:rPr>
            </w:rPrChange>
          </w:rPr>
          <w:fldChar w:fldCharType="begin"/>
        </w:r>
        <w:r w:rsidRPr="003D021C">
          <w:rPr>
            <w:b/>
            <w:bCs/>
            <w:noProof/>
            <w:webHidden/>
            <w:rPrChange w:id="292" w:author="DELL" w:date="2025-12-12T14:30:00Z" w16du:dateUtc="2025-12-12T07:30:00Z">
              <w:rPr>
                <w:noProof/>
                <w:webHidden/>
              </w:rPr>
            </w:rPrChange>
          </w:rPr>
          <w:instrText xml:space="preserve"> PAGEREF _Toc216441953 \h </w:instrText>
        </w:r>
        <w:r w:rsidRPr="003D021C">
          <w:rPr>
            <w:b/>
            <w:bCs/>
            <w:noProof/>
            <w:webHidden/>
            <w:rPrChange w:id="293" w:author="DELL" w:date="2025-12-12T14:30:00Z" w16du:dateUtc="2025-12-12T07:30:00Z">
              <w:rPr>
                <w:noProof/>
                <w:webHidden/>
              </w:rPr>
            </w:rPrChange>
          </w:rPr>
        </w:r>
        <w:r w:rsidRPr="003D021C">
          <w:rPr>
            <w:b/>
            <w:bCs/>
            <w:noProof/>
            <w:webHidden/>
            <w:rPrChange w:id="294" w:author="DELL" w:date="2025-12-12T14:30:00Z" w16du:dateUtc="2025-12-12T07:30:00Z">
              <w:rPr>
                <w:noProof/>
                <w:webHidden/>
              </w:rPr>
            </w:rPrChange>
          </w:rPr>
          <w:fldChar w:fldCharType="separate"/>
        </w:r>
      </w:ins>
      <w:ins w:id="295" w:author="DELL" w:date="2025-12-12T22:14:00Z" w16du:dateUtc="2025-12-12T15:14:00Z">
        <w:r w:rsidR="009A3885">
          <w:rPr>
            <w:b/>
            <w:bCs/>
            <w:noProof/>
            <w:webHidden/>
          </w:rPr>
          <w:t>iii</w:t>
        </w:r>
      </w:ins>
      <w:ins w:id="296" w:author="DELL" w:date="2025-12-12T14:25:00Z" w16du:dateUtc="2025-12-12T07:25:00Z">
        <w:r w:rsidRPr="003D021C">
          <w:rPr>
            <w:b/>
            <w:bCs/>
            <w:noProof/>
            <w:webHidden/>
            <w:rPrChange w:id="297" w:author="DELL" w:date="2025-12-12T14:30:00Z" w16du:dateUtc="2025-12-12T07:30:00Z">
              <w:rPr>
                <w:noProof/>
                <w:webHidden/>
              </w:rPr>
            </w:rPrChange>
          </w:rPr>
          <w:fldChar w:fldCharType="end"/>
        </w:r>
        <w:r w:rsidRPr="003D021C">
          <w:rPr>
            <w:rStyle w:val="Hyperlink"/>
            <w:b/>
            <w:bCs/>
            <w:noProof/>
            <w:rPrChange w:id="298" w:author="DELL" w:date="2025-12-12T14:30:00Z" w16du:dateUtc="2025-12-12T07:30:00Z">
              <w:rPr>
                <w:rStyle w:val="Hyperlink"/>
                <w:noProof/>
              </w:rPr>
            </w:rPrChange>
          </w:rPr>
          <w:fldChar w:fldCharType="end"/>
        </w:r>
      </w:ins>
    </w:p>
    <w:p w14:paraId="3C0BDDB9" w14:textId="30A918EF" w:rsidR="003D021C" w:rsidRPr="003D021C" w:rsidRDefault="003D021C">
      <w:pPr>
        <w:pStyle w:val="TOC1"/>
        <w:tabs>
          <w:tab w:val="right" w:leader="dot" w:pos="9061"/>
        </w:tabs>
        <w:rPr>
          <w:ins w:id="299" w:author="DELL" w:date="2025-12-12T14:25:00Z" w16du:dateUtc="2025-12-12T07:25:00Z"/>
          <w:rFonts w:asciiTheme="minorHAnsi" w:eastAsiaTheme="minorEastAsia" w:hAnsiTheme="minorHAnsi" w:cstheme="minorBidi"/>
          <w:b/>
          <w:bCs/>
          <w:noProof/>
          <w:color w:val="auto"/>
          <w:sz w:val="24"/>
          <w:szCs w:val="24"/>
          <w:rPrChange w:id="300" w:author="DELL" w:date="2025-12-12T14:30:00Z" w16du:dateUtc="2025-12-12T07:30:00Z">
            <w:rPr>
              <w:ins w:id="301" w:author="DELL" w:date="2025-12-12T14:25:00Z" w16du:dateUtc="2025-12-12T07:25:00Z"/>
              <w:rFonts w:asciiTheme="minorHAnsi" w:eastAsiaTheme="minorEastAsia" w:hAnsiTheme="minorHAnsi" w:cstheme="minorBidi"/>
              <w:noProof/>
              <w:color w:val="auto"/>
              <w:sz w:val="24"/>
              <w:szCs w:val="24"/>
            </w:rPr>
          </w:rPrChange>
        </w:rPr>
      </w:pPr>
      <w:ins w:id="302" w:author="DELL" w:date="2025-12-12T14:25:00Z" w16du:dateUtc="2025-12-12T07:25:00Z">
        <w:r w:rsidRPr="003D021C">
          <w:rPr>
            <w:rStyle w:val="Hyperlink"/>
            <w:b/>
            <w:bCs/>
            <w:noProof/>
            <w:rPrChange w:id="303" w:author="DELL" w:date="2025-12-12T14:30:00Z" w16du:dateUtc="2025-12-12T07:30:00Z">
              <w:rPr>
                <w:rStyle w:val="Hyperlink"/>
                <w:noProof/>
              </w:rPr>
            </w:rPrChange>
          </w:rPr>
          <w:fldChar w:fldCharType="begin"/>
        </w:r>
        <w:r w:rsidRPr="003D021C">
          <w:rPr>
            <w:rStyle w:val="Hyperlink"/>
            <w:b/>
            <w:bCs/>
            <w:noProof/>
            <w:rPrChange w:id="304" w:author="DELL" w:date="2025-12-12T14:30:00Z" w16du:dateUtc="2025-12-12T07:30:00Z">
              <w:rPr>
                <w:rStyle w:val="Hyperlink"/>
                <w:noProof/>
              </w:rPr>
            </w:rPrChange>
          </w:rPr>
          <w:instrText xml:space="preserve"> </w:instrText>
        </w:r>
        <w:r w:rsidRPr="003D021C">
          <w:rPr>
            <w:b/>
            <w:bCs/>
            <w:noProof/>
            <w:rPrChange w:id="305" w:author="DELL" w:date="2025-12-12T14:30:00Z" w16du:dateUtc="2025-12-12T07:30:00Z">
              <w:rPr>
                <w:noProof/>
              </w:rPr>
            </w:rPrChange>
          </w:rPr>
          <w:instrText>HYPERLINK \l "_Toc216441954"</w:instrText>
        </w:r>
        <w:r w:rsidRPr="003D021C">
          <w:rPr>
            <w:rStyle w:val="Hyperlink"/>
            <w:b/>
            <w:bCs/>
            <w:noProof/>
            <w:rPrChange w:id="306" w:author="DELL" w:date="2025-12-12T14:30:00Z" w16du:dateUtc="2025-12-12T07:30:00Z">
              <w:rPr>
                <w:rStyle w:val="Hyperlink"/>
                <w:noProof/>
              </w:rPr>
            </w:rPrChange>
          </w:rPr>
          <w:instrText xml:space="preserve"> </w:instrText>
        </w:r>
        <w:r w:rsidRPr="003D021C">
          <w:rPr>
            <w:rStyle w:val="Hyperlink"/>
            <w:b/>
            <w:bCs/>
            <w:noProof/>
            <w:rPrChange w:id="307" w:author="DELL" w:date="2025-12-12T14:30:00Z" w16du:dateUtc="2025-12-12T07:30:00Z">
              <w:rPr>
                <w:rStyle w:val="Hyperlink"/>
                <w:noProof/>
              </w:rPr>
            </w:rPrChange>
          </w:rPr>
        </w:r>
        <w:r w:rsidRPr="003D021C">
          <w:rPr>
            <w:rStyle w:val="Hyperlink"/>
            <w:b/>
            <w:bCs/>
            <w:noProof/>
            <w:rPrChange w:id="308" w:author="DELL" w:date="2025-12-12T14:30:00Z" w16du:dateUtc="2025-12-12T07:30:00Z">
              <w:rPr>
                <w:rStyle w:val="Hyperlink"/>
                <w:noProof/>
              </w:rPr>
            </w:rPrChange>
          </w:rPr>
          <w:fldChar w:fldCharType="separate"/>
        </w:r>
        <w:r w:rsidRPr="003D021C">
          <w:rPr>
            <w:rStyle w:val="Hyperlink"/>
            <w:b/>
            <w:bCs/>
            <w:noProof/>
            <w:rPrChange w:id="309" w:author="DELL" w:date="2025-12-12T14:30:00Z" w16du:dateUtc="2025-12-12T07:30:00Z">
              <w:rPr>
                <w:rStyle w:val="Hyperlink"/>
                <w:noProof/>
              </w:rPr>
            </w:rPrChange>
          </w:rPr>
          <w:t>MỞ ĐẦU</w:t>
        </w:r>
        <w:r w:rsidRPr="003D021C">
          <w:rPr>
            <w:b/>
            <w:bCs/>
            <w:noProof/>
            <w:webHidden/>
            <w:rPrChange w:id="310" w:author="DELL" w:date="2025-12-12T14:30:00Z" w16du:dateUtc="2025-12-12T07:30:00Z">
              <w:rPr>
                <w:noProof/>
                <w:webHidden/>
              </w:rPr>
            </w:rPrChange>
          </w:rPr>
          <w:tab/>
        </w:r>
        <w:r w:rsidRPr="003D021C">
          <w:rPr>
            <w:b/>
            <w:bCs/>
            <w:noProof/>
            <w:webHidden/>
            <w:rPrChange w:id="311" w:author="DELL" w:date="2025-12-12T14:30:00Z" w16du:dateUtc="2025-12-12T07:30:00Z">
              <w:rPr>
                <w:noProof/>
                <w:webHidden/>
              </w:rPr>
            </w:rPrChange>
          </w:rPr>
          <w:fldChar w:fldCharType="begin"/>
        </w:r>
        <w:r w:rsidRPr="003D021C">
          <w:rPr>
            <w:b/>
            <w:bCs/>
            <w:noProof/>
            <w:webHidden/>
            <w:rPrChange w:id="312" w:author="DELL" w:date="2025-12-12T14:30:00Z" w16du:dateUtc="2025-12-12T07:30:00Z">
              <w:rPr>
                <w:noProof/>
                <w:webHidden/>
              </w:rPr>
            </w:rPrChange>
          </w:rPr>
          <w:instrText xml:space="preserve"> PAGEREF _Toc216441954 \h </w:instrText>
        </w:r>
        <w:r w:rsidRPr="003D021C">
          <w:rPr>
            <w:b/>
            <w:bCs/>
            <w:noProof/>
            <w:webHidden/>
            <w:rPrChange w:id="313" w:author="DELL" w:date="2025-12-12T14:30:00Z" w16du:dateUtc="2025-12-12T07:30:00Z">
              <w:rPr>
                <w:noProof/>
                <w:webHidden/>
              </w:rPr>
            </w:rPrChange>
          </w:rPr>
        </w:r>
        <w:r w:rsidRPr="003D021C">
          <w:rPr>
            <w:b/>
            <w:bCs/>
            <w:noProof/>
            <w:webHidden/>
            <w:rPrChange w:id="314" w:author="DELL" w:date="2025-12-12T14:30:00Z" w16du:dateUtc="2025-12-12T07:30:00Z">
              <w:rPr>
                <w:noProof/>
                <w:webHidden/>
              </w:rPr>
            </w:rPrChange>
          </w:rPr>
          <w:fldChar w:fldCharType="separate"/>
        </w:r>
      </w:ins>
      <w:ins w:id="315" w:author="DELL" w:date="2025-12-12T22:14:00Z" w16du:dateUtc="2025-12-12T15:14:00Z">
        <w:r w:rsidR="009A3885">
          <w:rPr>
            <w:b/>
            <w:bCs/>
            <w:noProof/>
            <w:webHidden/>
          </w:rPr>
          <w:t>1</w:t>
        </w:r>
      </w:ins>
      <w:ins w:id="316" w:author="DELL" w:date="2025-12-12T14:25:00Z" w16du:dateUtc="2025-12-12T07:25:00Z">
        <w:r w:rsidRPr="003D021C">
          <w:rPr>
            <w:b/>
            <w:bCs/>
            <w:noProof/>
            <w:webHidden/>
            <w:rPrChange w:id="317" w:author="DELL" w:date="2025-12-12T14:30:00Z" w16du:dateUtc="2025-12-12T07:30:00Z">
              <w:rPr>
                <w:noProof/>
                <w:webHidden/>
              </w:rPr>
            </w:rPrChange>
          </w:rPr>
          <w:fldChar w:fldCharType="end"/>
        </w:r>
        <w:r w:rsidRPr="003D021C">
          <w:rPr>
            <w:rStyle w:val="Hyperlink"/>
            <w:b/>
            <w:bCs/>
            <w:noProof/>
            <w:rPrChange w:id="318" w:author="DELL" w:date="2025-12-12T14:30:00Z" w16du:dateUtc="2025-12-12T07:30:00Z">
              <w:rPr>
                <w:rStyle w:val="Hyperlink"/>
                <w:noProof/>
              </w:rPr>
            </w:rPrChange>
          </w:rPr>
          <w:fldChar w:fldCharType="end"/>
        </w:r>
      </w:ins>
    </w:p>
    <w:p w14:paraId="2E45E93C" w14:textId="23CEDC02" w:rsidR="003D021C" w:rsidRDefault="003D021C" w:rsidP="003D021C">
      <w:pPr>
        <w:pStyle w:val="TOC2"/>
        <w:tabs>
          <w:tab w:val="left" w:pos="993"/>
          <w:tab w:val="left" w:pos="1440"/>
          <w:tab w:val="right" w:leader="dot" w:pos="9061"/>
        </w:tabs>
        <w:ind w:firstLine="429"/>
        <w:rPr>
          <w:ins w:id="319" w:author="DELL" w:date="2025-12-12T14:25:00Z" w16du:dateUtc="2025-12-12T07:25:00Z"/>
          <w:rFonts w:asciiTheme="minorHAnsi" w:eastAsiaTheme="minorEastAsia" w:hAnsiTheme="minorHAnsi" w:cstheme="minorBidi"/>
          <w:noProof/>
          <w:color w:val="auto"/>
          <w:sz w:val="24"/>
          <w:szCs w:val="24"/>
        </w:rPr>
        <w:pPrChange w:id="320" w:author="DELL" w:date="2025-12-12T14:27:00Z" w16du:dateUtc="2025-12-12T07:27:00Z">
          <w:pPr>
            <w:pStyle w:val="TOC2"/>
            <w:tabs>
              <w:tab w:val="left" w:pos="1440"/>
              <w:tab w:val="right" w:leader="dot" w:pos="9061"/>
            </w:tabs>
          </w:pPr>
        </w:pPrChange>
      </w:pPr>
      <w:ins w:id="32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"_Toc216441955"</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1.</w:t>
        </w:r>
        <w:r>
          <w:rPr>
            <w:rFonts w:asciiTheme="minorHAnsi" w:eastAsiaTheme="minorEastAsia" w:hAnsiTheme="minorHAnsi" w:cstheme="minorBidi"/>
            <w:noProof/>
            <w:color w:val="auto"/>
            <w:sz w:val="24"/>
            <w:szCs w:val="24"/>
          </w:rPr>
          <w:tab/>
        </w:r>
        <w:r w:rsidRPr="00154DA8">
          <w:rPr>
            <w:rStyle w:val="Hyperlink"/>
            <w:noProof/>
          </w:rPr>
          <w:t>Lý do chọn đề tài</w:t>
        </w:r>
        <w:r>
          <w:rPr>
            <w:noProof/>
            <w:webHidden/>
          </w:rPr>
          <w:tab/>
        </w:r>
        <w:r>
          <w:rPr>
            <w:noProof/>
            <w:webHidden/>
          </w:rPr>
          <w:fldChar w:fldCharType="begin"/>
        </w:r>
        <w:r>
          <w:rPr>
            <w:noProof/>
            <w:webHidden/>
          </w:rPr>
          <w:instrText xml:space="preserve"> PAGEREF _Toc216441955 \h </w:instrText>
        </w:r>
        <w:r>
          <w:rPr>
            <w:noProof/>
            <w:webHidden/>
          </w:rPr>
        </w:r>
        <w:r>
          <w:rPr>
            <w:noProof/>
            <w:webHidden/>
          </w:rPr>
          <w:fldChar w:fldCharType="separate"/>
        </w:r>
      </w:ins>
      <w:ins w:id="322" w:author="DELL" w:date="2025-12-12T22:14:00Z" w16du:dateUtc="2025-12-12T15:14:00Z">
        <w:r w:rsidR="009A3885">
          <w:rPr>
            <w:noProof/>
            <w:webHidden/>
          </w:rPr>
          <w:t>1</w:t>
        </w:r>
      </w:ins>
      <w:ins w:id="323" w:author="DELL" w:date="2025-12-12T14:25:00Z" w16du:dateUtc="2025-12-12T07:25:00Z">
        <w:r>
          <w:rPr>
            <w:noProof/>
            <w:webHidden/>
          </w:rPr>
          <w:fldChar w:fldCharType="end"/>
        </w:r>
        <w:r w:rsidRPr="00154DA8">
          <w:rPr>
            <w:rStyle w:val="Hyperlink"/>
            <w:noProof/>
          </w:rPr>
          <w:fldChar w:fldCharType="end"/>
        </w:r>
      </w:ins>
    </w:p>
    <w:p w14:paraId="73EF6099" w14:textId="587BC35A" w:rsidR="003D021C" w:rsidRDefault="003D021C" w:rsidP="003D021C">
      <w:pPr>
        <w:pStyle w:val="TOC1"/>
        <w:tabs>
          <w:tab w:val="left" w:pos="993"/>
          <w:tab w:val="right" w:leader="dot" w:pos="9061"/>
        </w:tabs>
        <w:rPr>
          <w:ins w:id="324" w:author="DELL" w:date="2025-12-12T14:25:00Z" w16du:dateUtc="2025-12-12T07:25:00Z"/>
          <w:rFonts w:asciiTheme="minorHAnsi" w:eastAsiaTheme="minorEastAsia" w:hAnsiTheme="minorHAnsi" w:cstheme="minorBidi"/>
          <w:noProof/>
          <w:color w:val="auto"/>
          <w:sz w:val="24"/>
          <w:szCs w:val="24"/>
        </w:rPr>
        <w:pPrChange w:id="325" w:author="DELL" w:date="2025-12-12T14:27:00Z" w16du:dateUtc="2025-12-12T07:27:00Z">
          <w:pPr>
            <w:pStyle w:val="TOC1"/>
            <w:tabs>
              <w:tab w:val="left" w:pos="1200"/>
              <w:tab w:val="right" w:leader="dot" w:pos="9061"/>
            </w:tabs>
          </w:pPr>
        </w:pPrChange>
      </w:pPr>
      <w:ins w:id="32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"_Toc216441961"</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w:t>
        </w:r>
        <w:r>
          <w:rPr>
            <w:rFonts w:asciiTheme="minorHAnsi" w:eastAsiaTheme="minorEastAsia" w:hAnsiTheme="minorHAnsi" w:cstheme="minorBidi"/>
            <w:noProof/>
            <w:color w:val="auto"/>
            <w:sz w:val="24"/>
            <w:szCs w:val="24"/>
          </w:rPr>
          <w:tab/>
        </w:r>
        <w:r w:rsidRPr="00154DA8">
          <w:rPr>
            <w:rStyle w:val="Hyperlink"/>
            <w:noProof/>
          </w:rPr>
          <w:t>Mục đích nghiên cứu</w:t>
        </w:r>
        <w:r>
          <w:rPr>
            <w:noProof/>
            <w:webHidden/>
          </w:rPr>
          <w:tab/>
        </w:r>
        <w:r>
          <w:rPr>
            <w:noProof/>
            <w:webHidden/>
          </w:rPr>
          <w:fldChar w:fldCharType="begin"/>
        </w:r>
        <w:r>
          <w:rPr>
            <w:noProof/>
            <w:webHidden/>
          </w:rPr>
          <w:instrText xml:space="preserve"> PAGEREF _Toc216441961 \h </w:instrText>
        </w:r>
        <w:r>
          <w:rPr>
            <w:noProof/>
            <w:webHidden/>
          </w:rPr>
        </w:r>
        <w:r>
          <w:rPr>
            <w:noProof/>
            <w:webHidden/>
          </w:rPr>
          <w:fldChar w:fldCharType="separate"/>
        </w:r>
      </w:ins>
      <w:ins w:id="327" w:author="DELL" w:date="2025-12-12T22:14:00Z" w16du:dateUtc="2025-12-12T15:14:00Z">
        <w:r w:rsidR="009A3885">
          <w:rPr>
            <w:noProof/>
            <w:webHidden/>
          </w:rPr>
          <w:t>2</w:t>
        </w:r>
      </w:ins>
      <w:ins w:id="328" w:author="DELL" w:date="2025-12-12T14:25:00Z" w16du:dateUtc="2025-12-12T07:25:00Z">
        <w:r>
          <w:rPr>
            <w:noProof/>
            <w:webHidden/>
          </w:rPr>
          <w:fldChar w:fldCharType="end"/>
        </w:r>
        <w:r w:rsidRPr="00154DA8">
          <w:rPr>
            <w:rStyle w:val="Hyperlink"/>
            <w:noProof/>
          </w:rPr>
          <w:fldChar w:fldCharType="end"/>
        </w:r>
      </w:ins>
    </w:p>
    <w:p w14:paraId="4159D0DB" w14:textId="33BBD9DF" w:rsidR="003D021C" w:rsidRDefault="003D021C" w:rsidP="003D021C">
      <w:pPr>
        <w:pStyle w:val="TOC1"/>
        <w:tabs>
          <w:tab w:val="left" w:pos="993"/>
          <w:tab w:val="right" w:leader="dot" w:pos="9061"/>
        </w:tabs>
        <w:rPr>
          <w:ins w:id="329" w:author="DELL" w:date="2025-12-12T14:25:00Z" w16du:dateUtc="2025-12-12T07:25:00Z"/>
          <w:rFonts w:asciiTheme="minorHAnsi" w:eastAsiaTheme="minorEastAsia" w:hAnsiTheme="minorHAnsi" w:cstheme="minorBidi"/>
          <w:noProof/>
          <w:color w:val="auto"/>
          <w:sz w:val="24"/>
          <w:szCs w:val="24"/>
        </w:rPr>
        <w:pPrChange w:id="330" w:author="DELL" w:date="2025-12-12T14:27:00Z" w16du:dateUtc="2025-12-12T07:27:00Z">
          <w:pPr>
            <w:pStyle w:val="TOC1"/>
            <w:tabs>
              <w:tab w:val="left" w:pos="1200"/>
              <w:tab w:val="right" w:leader="dot" w:pos="9061"/>
            </w:tabs>
          </w:pPr>
        </w:pPrChange>
      </w:pPr>
      <w:ins w:id="33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"_Toc216441962"</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lang w:val="fr-FR"/>
          </w:rPr>
          <w:t>3.</w:t>
        </w:r>
        <w:r>
          <w:rPr>
            <w:rFonts w:asciiTheme="minorHAnsi" w:eastAsiaTheme="minorEastAsia" w:hAnsiTheme="minorHAnsi" w:cstheme="minorBidi"/>
            <w:noProof/>
            <w:color w:val="auto"/>
            <w:sz w:val="24"/>
            <w:szCs w:val="24"/>
          </w:rPr>
          <w:tab/>
        </w:r>
        <w:r w:rsidRPr="00154DA8">
          <w:rPr>
            <w:rStyle w:val="Hyperlink"/>
            <w:noProof/>
            <w:lang w:val="fr-FR"/>
          </w:rPr>
          <w:t>Đối tượng nghiên cứu</w:t>
        </w:r>
        <w:r>
          <w:rPr>
            <w:noProof/>
            <w:webHidden/>
          </w:rPr>
          <w:tab/>
        </w:r>
        <w:r>
          <w:rPr>
            <w:noProof/>
            <w:webHidden/>
          </w:rPr>
          <w:fldChar w:fldCharType="begin"/>
        </w:r>
        <w:r>
          <w:rPr>
            <w:noProof/>
            <w:webHidden/>
          </w:rPr>
          <w:instrText xml:space="preserve"> PAGEREF _Toc216441962 \h </w:instrText>
        </w:r>
        <w:r>
          <w:rPr>
            <w:noProof/>
            <w:webHidden/>
          </w:rPr>
        </w:r>
        <w:r>
          <w:rPr>
            <w:noProof/>
            <w:webHidden/>
          </w:rPr>
          <w:fldChar w:fldCharType="separate"/>
        </w:r>
      </w:ins>
      <w:ins w:id="332" w:author="DELL" w:date="2025-12-12T22:14:00Z" w16du:dateUtc="2025-12-12T15:14:00Z">
        <w:r w:rsidR="009A3885">
          <w:rPr>
            <w:noProof/>
            <w:webHidden/>
          </w:rPr>
          <w:t>2</w:t>
        </w:r>
      </w:ins>
      <w:ins w:id="333" w:author="DELL" w:date="2025-12-12T14:25:00Z" w16du:dateUtc="2025-12-12T07:25:00Z">
        <w:r>
          <w:rPr>
            <w:noProof/>
            <w:webHidden/>
          </w:rPr>
          <w:fldChar w:fldCharType="end"/>
        </w:r>
        <w:r w:rsidRPr="00154DA8">
          <w:rPr>
            <w:rStyle w:val="Hyperlink"/>
            <w:noProof/>
          </w:rPr>
          <w:fldChar w:fldCharType="end"/>
        </w:r>
      </w:ins>
    </w:p>
    <w:p w14:paraId="2DAE4464" w14:textId="0B59ADCE" w:rsidR="003D021C" w:rsidRDefault="003D021C" w:rsidP="003D021C">
      <w:pPr>
        <w:pStyle w:val="TOC1"/>
        <w:tabs>
          <w:tab w:val="left" w:pos="993"/>
          <w:tab w:val="right" w:leader="dot" w:pos="9061"/>
        </w:tabs>
        <w:rPr>
          <w:ins w:id="334" w:author="DELL" w:date="2025-12-12T14:25:00Z" w16du:dateUtc="2025-12-12T07:25:00Z"/>
          <w:rFonts w:asciiTheme="minorHAnsi" w:eastAsiaTheme="minorEastAsia" w:hAnsiTheme="minorHAnsi" w:cstheme="minorBidi"/>
          <w:noProof/>
          <w:color w:val="auto"/>
          <w:sz w:val="24"/>
          <w:szCs w:val="24"/>
        </w:rPr>
        <w:pPrChange w:id="335" w:author="DELL" w:date="2025-12-12T14:27:00Z" w16du:dateUtc="2025-12-12T07:27:00Z">
          <w:pPr>
            <w:pStyle w:val="TOC1"/>
            <w:tabs>
              <w:tab w:val="left" w:pos="1200"/>
              <w:tab w:val="right" w:leader="dot" w:pos="9061"/>
            </w:tabs>
          </w:pPr>
        </w:pPrChange>
      </w:pPr>
      <w:ins w:id="33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"_Toc216441963"</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4.</w:t>
        </w:r>
        <w:r>
          <w:rPr>
            <w:rFonts w:asciiTheme="minorHAnsi" w:eastAsiaTheme="minorEastAsia" w:hAnsiTheme="minorHAnsi" w:cstheme="minorBidi"/>
            <w:noProof/>
            <w:color w:val="auto"/>
            <w:sz w:val="24"/>
            <w:szCs w:val="24"/>
          </w:rPr>
          <w:tab/>
        </w:r>
        <w:r w:rsidRPr="00154DA8">
          <w:rPr>
            <w:rStyle w:val="Hyperlink"/>
            <w:noProof/>
          </w:rPr>
          <w:t>Phương pháp nghiên cứu</w:t>
        </w:r>
        <w:r>
          <w:rPr>
            <w:noProof/>
            <w:webHidden/>
          </w:rPr>
          <w:tab/>
        </w:r>
        <w:r>
          <w:rPr>
            <w:noProof/>
            <w:webHidden/>
          </w:rPr>
          <w:fldChar w:fldCharType="begin"/>
        </w:r>
        <w:r>
          <w:rPr>
            <w:noProof/>
            <w:webHidden/>
          </w:rPr>
          <w:instrText xml:space="preserve"> PAGEREF _Toc216441963 \h </w:instrText>
        </w:r>
        <w:r>
          <w:rPr>
            <w:noProof/>
            <w:webHidden/>
          </w:rPr>
        </w:r>
        <w:r>
          <w:rPr>
            <w:noProof/>
            <w:webHidden/>
          </w:rPr>
          <w:fldChar w:fldCharType="separate"/>
        </w:r>
      </w:ins>
      <w:ins w:id="337" w:author="DELL" w:date="2025-12-12T22:14:00Z" w16du:dateUtc="2025-12-12T15:14:00Z">
        <w:r w:rsidR="009A3885">
          <w:rPr>
            <w:noProof/>
            <w:webHidden/>
          </w:rPr>
          <w:t>2</w:t>
        </w:r>
      </w:ins>
      <w:ins w:id="338" w:author="DELL" w:date="2025-12-12T14:25:00Z" w16du:dateUtc="2025-12-12T07:25:00Z">
        <w:r>
          <w:rPr>
            <w:noProof/>
            <w:webHidden/>
          </w:rPr>
          <w:fldChar w:fldCharType="end"/>
        </w:r>
        <w:r w:rsidRPr="00154DA8">
          <w:rPr>
            <w:rStyle w:val="Hyperlink"/>
            <w:noProof/>
          </w:rPr>
          <w:fldChar w:fldCharType="end"/>
        </w:r>
      </w:ins>
    </w:p>
    <w:p w14:paraId="11827A36" w14:textId="23D46110" w:rsidR="003D021C" w:rsidRDefault="003D021C" w:rsidP="003D021C">
      <w:pPr>
        <w:pStyle w:val="TOC1"/>
        <w:tabs>
          <w:tab w:val="left" w:pos="993"/>
          <w:tab w:val="right" w:leader="dot" w:pos="9061"/>
        </w:tabs>
        <w:rPr>
          <w:ins w:id="339" w:author="DELL" w:date="2025-12-12T14:25:00Z" w16du:dateUtc="2025-12-12T07:25:00Z"/>
          <w:rFonts w:asciiTheme="minorHAnsi" w:eastAsiaTheme="minorEastAsia" w:hAnsiTheme="minorHAnsi" w:cstheme="minorBidi"/>
          <w:noProof/>
          <w:color w:val="auto"/>
          <w:sz w:val="24"/>
          <w:szCs w:val="24"/>
        </w:rPr>
        <w:pPrChange w:id="340" w:author="DELL" w:date="2025-12-12T14:27:00Z" w16du:dateUtc="2025-12-12T07:27:00Z">
          <w:pPr>
            <w:pStyle w:val="TOC1"/>
            <w:tabs>
              <w:tab w:val="left" w:pos="1200"/>
              <w:tab w:val="right" w:leader="dot" w:pos="9061"/>
            </w:tabs>
          </w:pPr>
        </w:pPrChange>
      </w:pPr>
      <w:ins w:id="34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"_Toc216441964"</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Pr>
            <w:rFonts w:asciiTheme="minorHAnsi" w:eastAsiaTheme="minorEastAsia" w:hAnsiTheme="minorHAnsi" w:cstheme="minorBidi"/>
            <w:noProof/>
            <w:color w:val="auto"/>
            <w:sz w:val="24"/>
            <w:szCs w:val="24"/>
          </w:rPr>
          <w:tab/>
        </w:r>
        <w:r w:rsidRPr="00154DA8">
          <w:rPr>
            <w:rStyle w:val="Hyperlink"/>
            <w:noProof/>
          </w:rPr>
          <w:t>Ý nghĩa của đề tài</w:t>
        </w:r>
        <w:r>
          <w:rPr>
            <w:noProof/>
            <w:webHidden/>
          </w:rPr>
          <w:tab/>
        </w:r>
        <w:r>
          <w:rPr>
            <w:noProof/>
            <w:webHidden/>
          </w:rPr>
          <w:fldChar w:fldCharType="begin"/>
        </w:r>
        <w:r>
          <w:rPr>
            <w:noProof/>
            <w:webHidden/>
          </w:rPr>
          <w:instrText xml:space="preserve"> PAGEREF _Toc216441964 \h </w:instrText>
        </w:r>
        <w:r>
          <w:rPr>
            <w:noProof/>
            <w:webHidden/>
          </w:rPr>
        </w:r>
        <w:r>
          <w:rPr>
            <w:noProof/>
            <w:webHidden/>
          </w:rPr>
          <w:fldChar w:fldCharType="separate"/>
        </w:r>
      </w:ins>
      <w:ins w:id="342" w:author="DELL" w:date="2025-12-12T22:14:00Z" w16du:dateUtc="2025-12-12T15:14:00Z">
        <w:r w:rsidR="009A3885">
          <w:rPr>
            <w:noProof/>
            <w:webHidden/>
          </w:rPr>
          <w:t>3</w:t>
        </w:r>
      </w:ins>
      <w:ins w:id="343" w:author="DELL" w:date="2025-12-12T14:25:00Z" w16du:dateUtc="2025-12-12T07:25:00Z">
        <w:r>
          <w:rPr>
            <w:noProof/>
            <w:webHidden/>
          </w:rPr>
          <w:fldChar w:fldCharType="end"/>
        </w:r>
        <w:r w:rsidRPr="00154DA8">
          <w:rPr>
            <w:rStyle w:val="Hyperlink"/>
            <w:noProof/>
          </w:rPr>
          <w:fldChar w:fldCharType="end"/>
        </w:r>
      </w:ins>
    </w:p>
    <w:p w14:paraId="559720D7" w14:textId="7C4D8808" w:rsidR="003D021C" w:rsidRPr="003D021C" w:rsidRDefault="003D021C">
      <w:pPr>
        <w:pStyle w:val="TOC1"/>
        <w:tabs>
          <w:tab w:val="right" w:leader="dot" w:pos="9061"/>
        </w:tabs>
        <w:rPr>
          <w:ins w:id="344" w:author="DELL" w:date="2025-12-12T14:25:00Z" w16du:dateUtc="2025-12-12T07:25:00Z"/>
          <w:rFonts w:asciiTheme="minorHAnsi" w:eastAsiaTheme="minorEastAsia" w:hAnsiTheme="minorHAnsi" w:cstheme="minorBidi"/>
          <w:b/>
          <w:bCs/>
          <w:noProof/>
          <w:color w:val="auto"/>
          <w:sz w:val="24"/>
          <w:szCs w:val="24"/>
          <w:rPrChange w:id="345" w:author="DELL" w:date="2025-12-12T14:30:00Z" w16du:dateUtc="2025-12-12T07:30:00Z">
            <w:rPr>
              <w:ins w:id="346" w:author="DELL" w:date="2025-12-12T14:25:00Z" w16du:dateUtc="2025-12-12T07:25:00Z"/>
              <w:rFonts w:asciiTheme="minorHAnsi" w:eastAsiaTheme="minorEastAsia" w:hAnsiTheme="minorHAnsi" w:cstheme="minorBidi"/>
              <w:noProof/>
              <w:color w:val="auto"/>
              <w:sz w:val="24"/>
              <w:szCs w:val="24"/>
            </w:rPr>
          </w:rPrChange>
        </w:rPr>
      </w:pPr>
      <w:ins w:id="347" w:author="DELL" w:date="2025-12-12T14:25:00Z" w16du:dateUtc="2025-12-12T07:25:00Z">
        <w:r w:rsidRPr="003D021C">
          <w:rPr>
            <w:rStyle w:val="Hyperlink"/>
            <w:b/>
            <w:bCs/>
            <w:noProof/>
            <w:rPrChange w:id="348" w:author="DELL" w:date="2025-12-12T14:30:00Z" w16du:dateUtc="2025-12-12T07:30:00Z">
              <w:rPr>
                <w:rStyle w:val="Hyperlink"/>
                <w:noProof/>
              </w:rPr>
            </w:rPrChange>
          </w:rPr>
          <w:fldChar w:fldCharType="begin"/>
        </w:r>
        <w:r w:rsidRPr="003D021C">
          <w:rPr>
            <w:rStyle w:val="Hyperlink"/>
            <w:b/>
            <w:bCs/>
            <w:noProof/>
            <w:rPrChange w:id="349" w:author="DELL" w:date="2025-12-12T14:30:00Z" w16du:dateUtc="2025-12-12T07:30:00Z">
              <w:rPr>
                <w:rStyle w:val="Hyperlink"/>
                <w:noProof/>
              </w:rPr>
            </w:rPrChange>
          </w:rPr>
          <w:instrText xml:space="preserve"> </w:instrText>
        </w:r>
        <w:r w:rsidRPr="003D021C">
          <w:rPr>
            <w:b/>
            <w:bCs/>
            <w:noProof/>
            <w:rPrChange w:id="350" w:author="DELL" w:date="2025-12-12T14:30:00Z" w16du:dateUtc="2025-12-12T07:30:00Z">
              <w:rPr>
                <w:noProof/>
              </w:rPr>
            </w:rPrChange>
          </w:rPr>
          <w:instrText>HYPERLINK \l "_Toc216441965"</w:instrText>
        </w:r>
        <w:r w:rsidRPr="003D021C">
          <w:rPr>
            <w:rStyle w:val="Hyperlink"/>
            <w:b/>
            <w:bCs/>
            <w:noProof/>
            <w:rPrChange w:id="351" w:author="DELL" w:date="2025-12-12T14:30:00Z" w16du:dateUtc="2025-12-12T07:30:00Z">
              <w:rPr>
                <w:rStyle w:val="Hyperlink"/>
                <w:noProof/>
              </w:rPr>
            </w:rPrChange>
          </w:rPr>
          <w:instrText xml:space="preserve"> </w:instrText>
        </w:r>
        <w:r w:rsidRPr="003D021C">
          <w:rPr>
            <w:rStyle w:val="Hyperlink"/>
            <w:b/>
            <w:bCs/>
            <w:noProof/>
            <w:rPrChange w:id="352" w:author="DELL" w:date="2025-12-12T14:30:00Z" w16du:dateUtc="2025-12-12T07:30:00Z">
              <w:rPr>
                <w:rStyle w:val="Hyperlink"/>
                <w:noProof/>
              </w:rPr>
            </w:rPrChange>
          </w:rPr>
        </w:r>
        <w:r w:rsidRPr="003D021C">
          <w:rPr>
            <w:rStyle w:val="Hyperlink"/>
            <w:b/>
            <w:bCs/>
            <w:noProof/>
            <w:rPrChange w:id="353" w:author="DELL" w:date="2025-12-12T14:30:00Z" w16du:dateUtc="2025-12-12T07:30:00Z">
              <w:rPr>
                <w:rStyle w:val="Hyperlink"/>
                <w:noProof/>
              </w:rPr>
            </w:rPrChange>
          </w:rPr>
          <w:fldChar w:fldCharType="separate"/>
        </w:r>
        <w:r w:rsidRPr="003D021C">
          <w:rPr>
            <w:rStyle w:val="Hyperlink"/>
            <w:b/>
            <w:bCs/>
            <w:noProof/>
            <w:rPrChange w:id="354" w:author="DELL" w:date="2025-12-12T14:30:00Z" w16du:dateUtc="2025-12-12T07:30:00Z">
              <w:rPr>
                <w:rStyle w:val="Hyperlink"/>
                <w:noProof/>
              </w:rPr>
            </w:rPrChange>
          </w:rPr>
          <w:t>CHƯƠNG 1: TỔNG QUAN</w:t>
        </w:r>
        <w:r w:rsidRPr="003D021C">
          <w:rPr>
            <w:b/>
            <w:bCs/>
            <w:noProof/>
            <w:webHidden/>
            <w:rPrChange w:id="355" w:author="DELL" w:date="2025-12-12T14:30:00Z" w16du:dateUtc="2025-12-12T07:30:00Z">
              <w:rPr>
                <w:noProof/>
                <w:webHidden/>
              </w:rPr>
            </w:rPrChange>
          </w:rPr>
          <w:tab/>
        </w:r>
        <w:r w:rsidRPr="003D021C">
          <w:rPr>
            <w:b/>
            <w:bCs/>
            <w:noProof/>
            <w:webHidden/>
            <w:rPrChange w:id="356" w:author="DELL" w:date="2025-12-12T14:30:00Z" w16du:dateUtc="2025-12-12T07:30:00Z">
              <w:rPr>
                <w:noProof/>
                <w:webHidden/>
              </w:rPr>
            </w:rPrChange>
          </w:rPr>
          <w:fldChar w:fldCharType="begin"/>
        </w:r>
        <w:r w:rsidRPr="003D021C">
          <w:rPr>
            <w:b/>
            <w:bCs/>
            <w:noProof/>
            <w:webHidden/>
            <w:rPrChange w:id="357" w:author="DELL" w:date="2025-12-12T14:30:00Z" w16du:dateUtc="2025-12-12T07:30:00Z">
              <w:rPr>
                <w:noProof/>
                <w:webHidden/>
              </w:rPr>
            </w:rPrChange>
          </w:rPr>
          <w:instrText xml:space="preserve"> PAGEREF _Toc216441965 \h </w:instrText>
        </w:r>
        <w:r w:rsidRPr="003D021C">
          <w:rPr>
            <w:b/>
            <w:bCs/>
            <w:noProof/>
            <w:webHidden/>
            <w:rPrChange w:id="358" w:author="DELL" w:date="2025-12-12T14:30:00Z" w16du:dateUtc="2025-12-12T07:30:00Z">
              <w:rPr>
                <w:noProof/>
                <w:webHidden/>
              </w:rPr>
            </w:rPrChange>
          </w:rPr>
        </w:r>
        <w:r w:rsidRPr="003D021C">
          <w:rPr>
            <w:b/>
            <w:bCs/>
            <w:noProof/>
            <w:webHidden/>
            <w:rPrChange w:id="359" w:author="DELL" w:date="2025-12-12T14:30:00Z" w16du:dateUtc="2025-12-12T07:30:00Z">
              <w:rPr>
                <w:noProof/>
                <w:webHidden/>
              </w:rPr>
            </w:rPrChange>
          </w:rPr>
          <w:fldChar w:fldCharType="separate"/>
        </w:r>
      </w:ins>
      <w:ins w:id="360" w:author="DELL" w:date="2025-12-12T22:14:00Z" w16du:dateUtc="2025-12-12T15:14:00Z">
        <w:r w:rsidR="009A3885">
          <w:rPr>
            <w:b/>
            <w:bCs/>
            <w:noProof/>
            <w:webHidden/>
          </w:rPr>
          <w:t>4</w:t>
        </w:r>
      </w:ins>
      <w:ins w:id="361" w:author="DELL" w:date="2025-12-12T14:25:00Z" w16du:dateUtc="2025-12-12T07:25:00Z">
        <w:r w:rsidRPr="003D021C">
          <w:rPr>
            <w:b/>
            <w:bCs/>
            <w:noProof/>
            <w:webHidden/>
            <w:rPrChange w:id="362" w:author="DELL" w:date="2025-12-12T14:30:00Z" w16du:dateUtc="2025-12-12T07:30:00Z">
              <w:rPr>
                <w:noProof/>
                <w:webHidden/>
              </w:rPr>
            </w:rPrChange>
          </w:rPr>
          <w:fldChar w:fldCharType="end"/>
        </w:r>
        <w:r w:rsidRPr="003D021C">
          <w:rPr>
            <w:rStyle w:val="Hyperlink"/>
            <w:b/>
            <w:bCs/>
            <w:noProof/>
            <w:rPrChange w:id="363" w:author="DELL" w:date="2025-12-12T14:30:00Z" w16du:dateUtc="2025-12-12T07:30:00Z">
              <w:rPr>
                <w:rStyle w:val="Hyperlink"/>
                <w:noProof/>
              </w:rPr>
            </w:rPrChange>
          </w:rPr>
          <w:fldChar w:fldCharType="end"/>
        </w:r>
      </w:ins>
    </w:p>
    <w:p w14:paraId="21D3ACED" w14:textId="56FCAAF9" w:rsidR="003D021C" w:rsidRDefault="003D021C" w:rsidP="003D021C">
      <w:pPr>
        <w:pStyle w:val="TOC1"/>
        <w:tabs>
          <w:tab w:val="left" w:pos="993"/>
          <w:tab w:val="right" w:leader="dot" w:pos="9061"/>
        </w:tabs>
        <w:rPr>
          <w:ins w:id="364" w:author="DELL" w:date="2025-12-12T14:25:00Z" w16du:dateUtc="2025-12-12T07:25:00Z"/>
          <w:rFonts w:asciiTheme="minorHAnsi" w:eastAsiaTheme="minorEastAsia" w:hAnsiTheme="minorHAnsi" w:cstheme="minorBidi"/>
          <w:noProof/>
          <w:color w:val="auto"/>
          <w:sz w:val="24"/>
          <w:szCs w:val="24"/>
        </w:rPr>
        <w:pPrChange w:id="365" w:author="DELL" w:date="2025-12-12T14:26:00Z" w16du:dateUtc="2025-12-12T07:26:00Z">
          <w:pPr>
            <w:pStyle w:val="TOC1"/>
            <w:tabs>
              <w:tab w:val="left" w:pos="1200"/>
              <w:tab w:val="right" w:leader="dot" w:pos="9061"/>
            </w:tabs>
          </w:pPr>
        </w:pPrChange>
      </w:pPr>
      <w:ins w:id="36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"_Toc216441966"</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1.</w:t>
        </w:r>
        <w:r>
          <w:rPr>
            <w:rFonts w:asciiTheme="minorHAnsi" w:eastAsiaTheme="minorEastAsia" w:hAnsiTheme="minorHAnsi" w:cstheme="minorBidi"/>
            <w:noProof/>
            <w:color w:val="auto"/>
            <w:sz w:val="24"/>
            <w:szCs w:val="24"/>
          </w:rPr>
          <w:tab/>
        </w:r>
        <w:r w:rsidRPr="00154DA8">
          <w:rPr>
            <w:rStyle w:val="Hyperlink"/>
            <w:noProof/>
          </w:rPr>
          <w:t>Mục tiêu và bối cảnh</w:t>
        </w:r>
        <w:r>
          <w:rPr>
            <w:noProof/>
            <w:webHidden/>
          </w:rPr>
          <w:tab/>
        </w:r>
        <w:r>
          <w:rPr>
            <w:noProof/>
            <w:webHidden/>
          </w:rPr>
          <w:fldChar w:fldCharType="begin"/>
        </w:r>
        <w:r>
          <w:rPr>
            <w:noProof/>
            <w:webHidden/>
          </w:rPr>
          <w:instrText xml:space="preserve"> PAGEREF _Toc216441966 \h </w:instrText>
        </w:r>
        <w:r>
          <w:rPr>
            <w:noProof/>
            <w:webHidden/>
          </w:rPr>
        </w:r>
        <w:r>
          <w:rPr>
            <w:noProof/>
            <w:webHidden/>
          </w:rPr>
          <w:fldChar w:fldCharType="separate"/>
        </w:r>
      </w:ins>
      <w:ins w:id="367" w:author="DELL" w:date="2025-12-12T22:14:00Z" w16du:dateUtc="2025-12-12T15:14:00Z">
        <w:r w:rsidR="009A3885">
          <w:rPr>
            <w:noProof/>
            <w:webHidden/>
          </w:rPr>
          <w:t>4</w:t>
        </w:r>
      </w:ins>
      <w:ins w:id="368" w:author="DELL" w:date="2025-12-12T14:25:00Z" w16du:dateUtc="2025-12-12T07:25:00Z">
        <w:r>
          <w:rPr>
            <w:noProof/>
            <w:webHidden/>
          </w:rPr>
          <w:fldChar w:fldCharType="end"/>
        </w:r>
        <w:r w:rsidRPr="00154DA8">
          <w:rPr>
            <w:rStyle w:val="Hyperlink"/>
            <w:noProof/>
          </w:rPr>
          <w:fldChar w:fldCharType="end"/>
        </w:r>
      </w:ins>
    </w:p>
    <w:p w14:paraId="509DCB40" w14:textId="1B4E4753" w:rsidR="003D021C" w:rsidRDefault="003D021C" w:rsidP="003D021C">
      <w:pPr>
        <w:pStyle w:val="TOC1"/>
        <w:tabs>
          <w:tab w:val="left" w:pos="993"/>
          <w:tab w:val="right" w:leader="dot" w:pos="9061"/>
        </w:tabs>
        <w:rPr>
          <w:ins w:id="369" w:author="DELL" w:date="2025-12-12T14:25:00Z" w16du:dateUtc="2025-12-12T07:25:00Z"/>
          <w:rFonts w:asciiTheme="minorHAnsi" w:eastAsiaTheme="minorEastAsia" w:hAnsiTheme="minorHAnsi" w:cstheme="minorBidi"/>
          <w:noProof/>
          <w:color w:val="auto"/>
          <w:sz w:val="24"/>
          <w:szCs w:val="24"/>
        </w:rPr>
        <w:pPrChange w:id="370" w:author="DELL" w:date="2025-12-12T14:26:00Z" w16du:dateUtc="2025-12-12T07:26:00Z">
          <w:pPr>
            <w:pStyle w:val="TOC1"/>
            <w:tabs>
              <w:tab w:val="left" w:pos="1200"/>
              <w:tab w:val="right" w:leader="dot" w:pos="9061"/>
            </w:tabs>
          </w:pPr>
        </w:pPrChange>
      </w:pPr>
      <w:ins w:id="37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"_Toc216441967"</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w:t>
        </w:r>
        <w:r>
          <w:rPr>
            <w:rFonts w:asciiTheme="minorHAnsi" w:eastAsiaTheme="minorEastAsia" w:hAnsiTheme="minorHAnsi" w:cstheme="minorBidi"/>
            <w:noProof/>
            <w:color w:val="auto"/>
            <w:sz w:val="24"/>
            <w:szCs w:val="24"/>
          </w:rPr>
          <w:tab/>
        </w:r>
        <w:r w:rsidRPr="00154DA8">
          <w:rPr>
            <w:rStyle w:val="Hyperlink"/>
            <w:noProof/>
          </w:rPr>
          <w:t>Kiến trúc tổng thể của hệ thống</w:t>
        </w:r>
        <w:r>
          <w:rPr>
            <w:noProof/>
            <w:webHidden/>
          </w:rPr>
          <w:tab/>
        </w:r>
        <w:r>
          <w:rPr>
            <w:noProof/>
            <w:webHidden/>
          </w:rPr>
          <w:fldChar w:fldCharType="begin"/>
        </w:r>
        <w:r>
          <w:rPr>
            <w:noProof/>
            <w:webHidden/>
          </w:rPr>
          <w:instrText xml:space="preserve"> PAGEREF _Toc216441967 \h </w:instrText>
        </w:r>
        <w:r>
          <w:rPr>
            <w:noProof/>
            <w:webHidden/>
          </w:rPr>
        </w:r>
        <w:r>
          <w:rPr>
            <w:noProof/>
            <w:webHidden/>
          </w:rPr>
          <w:fldChar w:fldCharType="separate"/>
        </w:r>
      </w:ins>
      <w:ins w:id="372" w:author="DELL" w:date="2025-12-12T22:14:00Z" w16du:dateUtc="2025-12-12T15:14:00Z">
        <w:r w:rsidR="009A3885">
          <w:rPr>
            <w:noProof/>
            <w:webHidden/>
          </w:rPr>
          <w:t>4</w:t>
        </w:r>
      </w:ins>
      <w:ins w:id="373" w:author="DELL" w:date="2025-12-12T14:25:00Z" w16du:dateUtc="2025-12-12T07:25:00Z">
        <w:r>
          <w:rPr>
            <w:noProof/>
            <w:webHidden/>
          </w:rPr>
          <w:fldChar w:fldCharType="end"/>
        </w:r>
        <w:r w:rsidRPr="00154DA8">
          <w:rPr>
            <w:rStyle w:val="Hyperlink"/>
            <w:noProof/>
          </w:rPr>
          <w:fldChar w:fldCharType="end"/>
        </w:r>
      </w:ins>
    </w:p>
    <w:p w14:paraId="508B3735" w14:textId="667858B2" w:rsidR="003D021C" w:rsidRDefault="003D021C" w:rsidP="003D021C">
      <w:pPr>
        <w:pStyle w:val="TOC2"/>
        <w:tabs>
          <w:tab w:val="left" w:pos="993"/>
          <w:tab w:val="left" w:pos="1134"/>
          <w:tab w:val="right" w:leader="dot" w:pos="9061"/>
        </w:tabs>
        <w:ind w:firstLine="429"/>
        <w:rPr>
          <w:ins w:id="374" w:author="DELL" w:date="2025-12-12T14:25:00Z" w16du:dateUtc="2025-12-12T07:25:00Z"/>
          <w:rFonts w:asciiTheme="minorHAnsi" w:eastAsiaTheme="minorEastAsia" w:hAnsiTheme="minorHAnsi" w:cstheme="minorBidi"/>
          <w:noProof/>
          <w:color w:val="auto"/>
          <w:sz w:val="24"/>
          <w:szCs w:val="24"/>
        </w:rPr>
        <w:pPrChange w:id="375" w:author="DELL" w:date="2025-12-12T14:26:00Z" w16du:dateUtc="2025-12-12T07:26:00Z">
          <w:pPr>
            <w:pStyle w:val="TOC2"/>
            <w:tabs>
              <w:tab w:val="left" w:pos="1440"/>
              <w:tab w:val="right" w:leader="dot" w:pos="9061"/>
            </w:tabs>
          </w:pPr>
        </w:pPrChange>
      </w:pPr>
      <w:ins w:id="37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"_Toc216441968"</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3.</w:t>
        </w:r>
        <w:r>
          <w:rPr>
            <w:rFonts w:asciiTheme="minorHAnsi" w:eastAsiaTheme="minorEastAsia" w:hAnsiTheme="minorHAnsi" w:cstheme="minorBidi"/>
            <w:noProof/>
            <w:color w:val="auto"/>
            <w:sz w:val="24"/>
            <w:szCs w:val="24"/>
          </w:rPr>
          <w:tab/>
        </w:r>
        <w:r w:rsidRPr="00154DA8">
          <w:rPr>
            <w:rStyle w:val="Hyperlink"/>
            <w:noProof/>
          </w:rPr>
          <w:t>Chức năng cốt lõi và vai trò của người dùng</w:t>
        </w:r>
        <w:r>
          <w:rPr>
            <w:noProof/>
            <w:webHidden/>
          </w:rPr>
          <w:tab/>
        </w:r>
        <w:r>
          <w:rPr>
            <w:noProof/>
            <w:webHidden/>
          </w:rPr>
          <w:fldChar w:fldCharType="begin"/>
        </w:r>
        <w:r>
          <w:rPr>
            <w:noProof/>
            <w:webHidden/>
          </w:rPr>
          <w:instrText xml:space="preserve"> PAGEREF _Toc216441968 \h </w:instrText>
        </w:r>
        <w:r>
          <w:rPr>
            <w:noProof/>
            <w:webHidden/>
          </w:rPr>
        </w:r>
        <w:r>
          <w:rPr>
            <w:noProof/>
            <w:webHidden/>
          </w:rPr>
          <w:fldChar w:fldCharType="separate"/>
        </w:r>
      </w:ins>
      <w:ins w:id="377" w:author="DELL" w:date="2025-12-12T22:14:00Z" w16du:dateUtc="2025-12-12T15:14:00Z">
        <w:r w:rsidR="009A3885">
          <w:rPr>
            <w:noProof/>
            <w:webHidden/>
          </w:rPr>
          <w:t>4</w:t>
        </w:r>
      </w:ins>
      <w:ins w:id="378" w:author="DELL" w:date="2025-12-12T14:25:00Z" w16du:dateUtc="2025-12-12T07:25:00Z">
        <w:r>
          <w:rPr>
            <w:noProof/>
            <w:webHidden/>
          </w:rPr>
          <w:fldChar w:fldCharType="end"/>
        </w:r>
        <w:r w:rsidRPr="00154DA8">
          <w:rPr>
            <w:rStyle w:val="Hyperlink"/>
            <w:noProof/>
          </w:rPr>
          <w:fldChar w:fldCharType="end"/>
        </w:r>
      </w:ins>
    </w:p>
    <w:p w14:paraId="07D1C7BF" w14:textId="4F13A729" w:rsidR="003D021C" w:rsidRDefault="003D021C" w:rsidP="003D021C">
      <w:pPr>
        <w:pStyle w:val="TOC1"/>
        <w:tabs>
          <w:tab w:val="left" w:pos="993"/>
          <w:tab w:val="right" w:leader="dot" w:pos="9061"/>
        </w:tabs>
        <w:rPr>
          <w:ins w:id="379" w:author="DELL" w:date="2025-12-12T14:25:00Z" w16du:dateUtc="2025-12-12T07:25:00Z"/>
          <w:rFonts w:asciiTheme="minorHAnsi" w:eastAsiaTheme="minorEastAsia" w:hAnsiTheme="minorHAnsi" w:cstheme="minorBidi"/>
          <w:noProof/>
          <w:color w:val="auto"/>
          <w:sz w:val="24"/>
          <w:szCs w:val="24"/>
        </w:rPr>
        <w:pPrChange w:id="380" w:author="DELL" w:date="2025-12-12T14:26:00Z" w16du:dateUtc="2025-12-12T07:26:00Z">
          <w:pPr>
            <w:pStyle w:val="TOC1"/>
            <w:tabs>
              <w:tab w:val="left" w:pos="1200"/>
              <w:tab w:val="right" w:leader="dot" w:pos="9061"/>
            </w:tabs>
          </w:pPr>
        </w:pPrChange>
      </w:pPr>
      <w:ins w:id="38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"_Toc216441969"</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4.</w:t>
        </w:r>
        <w:r>
          <w:rPr>
            <w:rFonts w:asciiTheme="minorHAnsi" w:eastAsiaTheme="minorEastAsia" w:hAnsiTheme="minorHAnsi" w:cstheme="minorBidi"/>
            <w:noProof/>
            <w:color w:val="auto"/>
            <w:sz w:val="24"/>
            <w:szCs w:val="24"/>
          </w:rPr>
          <w:tab/>
        </w:r>
        <w:r w:rsidRPr="00154DA8">
          <w:rPr>
            <w:rStyle w:val="Hyperlink"/>
            <w:noProof/>
          </w:rPr>
          <w:t>Dữ liệu, bảo mật và chất lượng</w:t>
        </w:r>
        <w:r>
          <w:rPr>
            <w:noProof/>
            <w:webHidden/>
          </w:rPr>
          <w:tab/>
        </w:r>
        <w:r>
          <w:rPr>
            <w:noProof/>
            <w:webHidden/>
          </w:rPr>
          <w:fldChar w:fldCharType="begin"/>
        </w:r>
        <w:r>
          <w:rPr>
            <w:noProof/>
            <w:webHidden/>
          </w:rPr>
          <w:instrText xml:space="preserve"> PAGEREF _Toc216441969 \h </w:instrText>
        </w:r>
        <w:r>
          <w:rPr>
            <w:noProof/>
            <w:webHidden/>
          </w:rPr>
        </w:r>
        <w:r>
          <w:rPr>
            <w:noProof/>
            <w:webHidden/>
          </w:rPr>
          <w:fldChar w:fldCharType="separate"/>
        </w:r>
      </w:ins>
      <w:ins w:id="382" w:author="DELL" w:date="2025-12-12T22:14:00Z" w16du:dateUtc="2025-12-12T15:14:00Z">
        <w:r w:rsidR="009A3885">
          <w:rPr>
            <w:noProof/>
            <w:webHidden/>
          </w:rPr>
          <w:t>4</w:t>
        </w:r>
      </w:ins>
      <w:ins w:id="383" w:author="DELL" w:date="2025-12-12T14:25:00Z" w16du:dateUtc="2025-12-12T07:25:00Z">
        <w:r>
          <w:rPr>
            <w:noProof/>
            <w:webHidden/>
          </w:rPr>
          <w:fldChar w:fldCharType="end"/>
        </w:r>
        <w:r w:rsidRPr="00154DA8">
          <w:rPr>
            <w:rStyle w:val="Hyperlink"/>
            <w:noProof/>
          </w:rPr>
          <w:fldChar w:fldCharType="end"/>
        </w:r>
      </w:ins>
    </w:p>
    <w:p w14:paraId="15E8958C" w14:textId="742906B7" w:rsidR="003D021C" w:rsidRDefault="003D021C" w:rsidP="003D021C">
      <w:pPr>
        <w:pStyle w:val="TOC1"/>
        <w:tabs>
          <w:tab w:val="left" w:pos="993"/>
          <w:tab w:val="right" w:leader="dot" w:pos="9061"/>
        </w:tabs>
        <w:rPr>
          <w:ins w:id="384" w:author="DELL" w:date="2025-12-12T14:25:00Z" w16du:dateUtc="2025-12-12T07:25:00Z"/>
          <w:rFonts w:asciiTheme="minorHAnsi" w:eastAsiaTheme="minorEastAsia" w:hAnsiTheme="minorHAnsi" w:cstheme="minorBidi"/>
          <w:noProof/>
          <w:color w:val="auto"/>
          <w:sz w:val="24"/>
          <w:szCs w:val="24"/>
        </w:rPr>
        <w:pPrChange w:id="385" w:author="DELL" w:date="2025-12-12T14:26:00Z" w16du:dateUtc="2025-12-12T07:26:00Z">
          <w:pPr>
            <w:pStyle w:val="TOC1"/>
            <w:tabs>
              <w:tab w:val="left" w:pos="1200"/>
              <w:tab w:val="right" w:leader="dot" w:pos="9061"/>
            </w:tabs>
          </w:pPr>
        </w:pPrChange>
      </w:pPr>
      <w:ins w:id="38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"_Toc216441970"</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Pr>
            <w:rFonts w:asciiTheme="minorHAnsi" w:eastAsiaTheme="minorEastAsia" w:hAnsiTheme="minorHAnsi" w:cstheme="minorBidi"/>
            <w:noProof/>
            <w:color w:val="auto"/>
            <w:sz w:val="24"/>
            <w:szCs w:val="24"/>
          </w:rPr>
          <w:tab/>
        </w:r>
        <w:r w:rsidRPr="00154DA8">
          <w:rPr>
            <w:rStyle w:val="Hyperlink"/>
            <w:noProof/>
          </w:rPr>
          <w:t>Phát triển và cải tiến hệ thống</w:t>
        </w:r>
        <w:r>
          <w:rPr>
            <w:noProof/>
            <w:webHidden/>
          </w:rPr>
          <w:tab/>
        </w:r>
        <w:r>
          <w:rPr>
            <w:noProof/>
            <w:webHidden/>
          </w:rPr>
          <w:fldChar w:fldCharType="begin"/>
        </w:r>
        <w:r>
          <w:rPr>
            <w:noProof/>
            <w:webHidden/>
          </w:rPr>
          <w:instrText xml:space="preserve"> PAGEREF _Toc216441970 \h </w:instrText>
        </w:r>
        <w:r>
          <w:rPr>
            <w:noProof/>
            <w:webHidden/>
          </w:rPr>
        </w:r>
        <w:r>
          <w:rPr>
            <w:noProof/>
            <w:webHidden/>
          </w:rPr>
          <w:fldChar w:fldCharType="separate"/>
        </w:r>
      </w:ins>
      <w:ins w:id="387" w:author="DELL" w:date="2025-12-12T22:14:00Z" w16du:dateUtc="2025-12-12T15:14:00Z">
        <w:r w:rsidR="009A3885">
          <w:rPr>
            <w:noProof/>
            <w:webHidden/>
          </w:rPr>
          <w:t>4</w:t>
        </w:r>
      </w:ins>
      <w:ins w:id="388" w:author="DELL" w:date="2025-12-12T14:25:00Z" w16du:dateUtc="2025-12-12T07:25:00Z">
        <w:r>
          <w:rPr>
            <w:noProof/>
            <w:webHidden/>
          </w:rPr>
          <w:fldChar w:fldCharType="end"/>
        </w:r>
        <w:r w:rsidRPr="00154DA8">
          <w:rPr>
            <w:rStyle w:val="Hyperlink"/>
            <w:noProof/>
          </w:rPr>
          <w:fldChar w:fldCharType="end"/>
        </w:r>
      </w:ins>
    </w:p>
    <w:p w14:paraId="16BDE751" w14:textId="711A5664" w:rsidR="003D021C" w:rsidRPr="003D021C" w:rsidRDefault="003D021C">
      <w:pPr>
        <w:pStyle w:val="TOC1"/>
        <w:tabs>
          <w:tab w:val="right" w:leader="dot" w:pos="9061"/>
        </w:tabs>
        <w:rPr>
          <w:ins w:id="389" w:author="DELL" w:date="2025-12-12T14:25:00Z" w16du:dateUtc="2025-12-12T07:25:00Z"/>
          <w:rFonts w:asciiTheme="minorHAnsi" w:eastAsiaTheme="minorEastAsia" w:hAnsiTheme="minorHAnsi" w:cstheme="minorBidi"/>
          <w:b/>
          <w:bCs/>
          <w:noProof/>
          <w:color w:val="auto"/>
          <w:sz w:val="24"/>
          <w:szCs w:val="24"/>
          <w:rPrChange w:id="390" w:author="DELL" w:date="2025-12-12T14:30:00Z" w16du:dateUtc="2025-12-12T07:30:00Z">
            <w:rPr>
              <w:ins w:id="391" w:author="DELL" w:date="2025-12-12T14:25:00Z" w16du:dateUtc="2025-12-12T07:25:00Z"/>
              <w:rFonts w:asciiTheme="minorHAnsi" w:eastAsiaTheme="minorEastAsia" w:hAnsiTheme="minorHAnsi" w:cstheme="minorBidi"/>
              <w:noProof/>
              <w:color w:val="auto"/>
              <w:sz w:val="24"/>
              <w:szCs w:val="24"/>
            </w:rPr>
          </w:rPrChange>
        </w:rPr>
      </w:pPr>
      <w:ins w:id="392" w:author="DELL" w:date="2025-12-12T14:25:00Z" w16du:dateUtc="2025-12-12T07:25:00Z">
        <w:r w:rsidRPr="003D021C">
          <w:rPr>
            <w:rStyle w:val="Hyperlink"/>
            <w:b/>
            <w:bCs/>
            <w:noProof/>
            <w:rPrChange w:id="393" w:author="DELL" w:date="2025-12-12T14:30:00Z" w16du:dateUtc="2025-12-12T07:30:00Z">
              <w:rPr>
                <w:rStyle w:val="Hyperlink"/>
                <w:noProof/>
              </w:rPr>
            </w:rPrChange>
          </w:rPr>
          <w:fldChar w:fldCharType="begin"/>
        </w:r>
        <w:r w:rsidRPr="003D021C">
          <w:rPr>
            <w:rStyle w:val="Hyperlink"/>
            <w:b/>
            <w:bCs/>
            <w:noProof/>
            <w:rPrChange w:id="394" w:author="DELL" w:date="2025-12-12T14:30:00Z" w16du:dateUtc="2025-12-12T07:30:00Z">
              <w:rPr>
                <w:rStyle w:val="Hyperlink"/>
                <w:noProof/>
              </w:rPr>
            </w:rPrChange>
          </w:rPr>
          <w:instrText xml:space="preserve"> </w:instrText>
        </w:r>
        <w:r w:rsidRPr="003D021C">
          <w:rPr>
            <w:b/>
            <w:bCs/>
            <w:noProof/>
            <w:rPrChange w:id="395" w:author="DELL" w:date="2025-12-12T14:30:00Z" w16du:dateUtc="2025-12-12T07:30:00Z">
              <w:rPr>
                <w:noProof/>
              </w:rPr>
            </w:rPrChange>
          </w:rPr>
          <w:instrText>HYPERLINK \l "_Toc216441971"</w:instrText>
        </w:r>
        <w:r w:rsidRPr="003D021C">
          <w:rPr>
            <w:rStyle w:val="Hyperlink"/>
            <w:b/>
            <w:bCs/>
            <w:noProof/>
            <w:rPrChange w:id="396" w:author="DELL" w:date="2025-12-12T14:30:00Z" w16du:dateUtc="2025-12-12T07:30:00Z">
              <w:rPr>
                <w:rStyle w:val="Hyperlink"/>
                <w:noProof/>
              </w:rPr>
            </w:rPrChange>
          </w:rPr>
          <w:instrText xml:space="preserve"> </w:instrText>
        </w:r>
        <w:r w:rsidRPr="003D021C">
          <w:rPr>
            <w:rStyle w:val="Hyperlink"/>
            <w:b/>
            <w:bCs/>
            <w:noProof/>
            <w:rPrChange w:id="397" w:author="DELL" w:date="2025-12-12T14:30:00Z" w16du:dateUtc="2025-12-12T07:30:00Z">
              <w:rPr>
                <w:rStyle w:val="Hyperlink"/>
                <w:noProof/>
              </w:rPr>
            </w:rPrChange>
          </w:rPr>
        </w:r>
        <w:r w:rsidRPr="003D021C">
          <w:rPr>
            <w:rStyle w:val="Hyperlink"/>
            <w:b/>
            <w:bCs/>
            <w:noProof/>
            <w:rPrChange w:id="398" w:author="DELL" w:date="2025-12-12T14:30:00Z" w16du:dateUtc="2025-12-12T07:30:00Z">
              <w:rPr>
                <w:rStyle w:val="Hyperlink"/>
                <w:noProof/>
              </w:rPr>
            </w:rPrChange>
          </w:rPr>
          <w:fldChar w:fldCharType="separate"/>
        </w:r>
        <w:r w:rsidRPr="003D021C">
          <w:rPr>
            <w:rStyle w:val="Hyperlink"/>
            <w:b/>
            <w:bCs/>
            <w:noProof/>
            <w:rPrChange w:id="399" w:author="DELL" w:date="2025-12-12T14:30:00Z" w16du:dateUtc="2025-12-12T07:30:00Z">
              <w:rPr>
                <w:rStyle w:val="Hyperlink"/>
                <w:noProof/>
              </w:rPr>
            </w:rPrChange>
          </w:rPr>
          <w:t>CHƯƠNG 2: NGHIÊN CỨU LÝ THUYẾT</w:t>
        </w:r>
        <w:r w:rsidRPr="003D021C">
          <w:rPr>
            <w:b/>
            <w:bCs/>
            <w:noProof/>
            <w:webHidden/>
            <w:rPrChange w:id="400" w:author="DELL" w:date="2025-12-12T14:30:00Z" w16du:dateUtc="2025-12-12T07:30:00Z">
              <w:rPr>
                <w:noProof/>
                <w:webHidden/>
              </w:rPr>
            </w:rPrChange>
          </w:rPr>
          <w:tab/>
        </w:r>
        <w:r w:rsidRPr="003D021C">
          <w:rPr>
            <w:b/>
            <w:bCs/>
            <w:noProof/>
            <w:webHidden/>
            <w:rPrChange w:id="401" w:author="DELL" w:date="2025-12-12T14:30:00Z" w16du:dateUtc="2025-12-12T07:30:00Z">
              <w:rPr>
                <w:noProof/>
                <w:webHidden/>
              </w:rPr>
            </w:rPrChange>
          </w:rPr>
          <w:fldChar w:fldCharType="begin"/>
        </w:r>
        <w:r w:rsidRPr="003D021C">
          <w:rPr>
            <w:b/>
            <w:bCs/>
            <w:noProof/>
            <w:webHidden/>
            <w:rPrChange w:id="402" w:author="DELL" w:date="2025-12-12T14:30:00Z" w16du:dateUtc="2025-12-12T07:30:00Z">
              <w:rPr>
                <w:noProof/>
                <w:webHidden/>
              </w:rPr>
            </w:rPrChange>
          </w:rPr>
          <w:instrText xml:space="preserve"> PAGEREF _Toc216441971 \h </w:instrText>
        </w:r>
        <w:r w:rsidRPr="003D021C">
          <w:rPr>
            <w:b/>
            <w:bCs/>
            <w:noProof/>
            <w:webHidden/>
            <w:rPrChange w:id="403" w:author="DELL" w:date="2025-12-12T14:30:00Z" w16du:dateUtc="2025-12-12T07:30:00Z">
              <w:rPr>
                <w:noProof/>
                <w:webHidden/>
              </w:rPr>
            </w:rPrChange>
          </w:rPr>
        </w:r>
        <w:r w:rsidRPr="003D021C">
          <w:rPr>
            <w:b/>
            <w:bCs/>
            <w:noProof/>
            <w:webHidden/>
            <w:rPrChange w:id="404" w:author="DELL" w:date="2025-12-12T14:30:00Z" w16du:dateUtc="2025-12-12T07:30:00Z">
              <w:rPr>
                <w:noProof/>
                <w:webHidden/>
              </w:rPr>
            </w:rPrChange>
          </w:rPr>
          <w:fldChar w:fldCharType="separate"/>
        </w:r>
      </w:ins>
      <w:ins w:id="405" w:author="DELL" w:date="2025-12-12T22:14:00Z" w16du:dateUtc="2025-12-12T15:14:00Z">
        <w:r w:rsidR="009A3885">
          <w:rPr>
            <w:b/>
            <w:bCs/>
            <w:noProof/>
            <w:webHidden/>
          </w:rPr>
          <w:t>6</w:t>
        </w:r>
      </w:ins>
      <w:ins w:id="406" w:author="DELL" w:date="2025-12-12T14:25:00Z" w16du:dateUtc="2025-12-12T07:25:00Z">
        <w:r w:rsidRPr="003D021C">
          <w:rPr>
            <w:b/>
            <w:bCs/>
            <w:noProof/>
            <w:webHidden/>
            <w:rPrChange w:id="407" w:author="DELL" w:date="2025-12-12T14:30:00Z" w16du:dateUtc="2025-12-12T07:30:00Z">
              <w:rPr>
                <w:noProof/>
                <w:webHidden/>
              </w:rPr>
            </w:rPrChange>
          </w:rPr>
          <w:fldChar w:fldCharType="end"/>
        </w:r>
        <w:r w:rsidRPr="003D021C">
          <w:rPr>
            <w:rStyle w:val="Hyperlink"/>
            <w:b/>
            <w:bCs/>
            <w:noProof/>
            <w:rPrChange w:id="408" w:author="DELL" w:date="2025-12-12T14:30:00Z" w16du:dateUtc="2025-12-12T07:30:00Z">
              <w:rPr>
                <w:rStyle w:val="Hyperlink"/>
                <w:noProof/>
              </w:rPr>
            </w:rPrChange>
          </w:rPr>
          <w:fldChar w:fldCharType="end"/>
        </w:r>
      </w:ins>
    </w:p>
    <w:p w14:paraId="0E5FBE88" w14:textId="00D193EB" w:rsidR="003D021C" w:rsidRDefault="003D021C" w:rsidP="003D021C">
      <w:pPr>
        <w:pStyle w:val="TOC2"/>
        <w:tabs>
          <w:tab w:val="left" w:pos="993"/>
          <w:tab w:val="right" w:leader="dot" w:pos="9061"/>
        </w:tabs>
        <w:ind w:firstLine="429"/>
        <w:rPr>
          <w:ins w:id="409" w:author="DELL" w:date="2025-12-12T14:25:00Z" w16du:dateUtc="2025-12-12T07:25:00Z"/>
          <w:rFonts w:asciiTheme="minorHAnsi" w:eastAsiaTheme="minorEastAsia" w:hAnsiTheme="minorHAnsi" w:cstheme="minorBidi"/>
          <w:noProof/>
          <w:color w:val="auto"/>
          <w:sz w:val="24"/>
          <w:szCs w:val="24"/>
        </w:rPr>
        <w:pPrChange w:id="410" w:author="DELL" w:date="2025-12-12T14:28:00Z" w16du:dateUtc="2025-12-12T07:28:00Z">
          <w:pPr>
            <w:pStyle w:val="TOC2"/>
            <w:tabs>
              <w:tab w:val="right" w:leader="dot" w:pos="9061"/>
            </w:tabs>
          </w:pPr>
        </w:pPrChange>
      </w:pPr>
      <w:ins w:id="411"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"_Toc216441972"</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2.1. Kiến trúc Ứng dụng Web trên .NET</w:t>
        </w:r>
        <w:r>
          <w:rPr>
            <w:noProof/>
            <w:webHidden/>
          </w:rPr>
          <w:tab/>
        </w:r>
        <w:r>
          <w:rPr>
            <w:noProof/>
            <w:webHidden/>
          </w:rPr>
          <w:fldChar w:fldCharType="begin"/>
        </w:r>
        <w:r>
          <w:rPr>
            <w:noProof/>
            <w:webHidden/>
          </w:rPr>
          <w:instrText xml:space="preserve"> PAGEREF _Toc216441972 \h </w:instrText>
        </w:r>
        <w:r>
          <w:rPr>
            <w:noProof/>
            <w:webHidden/>
          </w:rPr>
        </w:r>
        <w:r>
          <w:rPr>
            <w:noProof/>
            <w:webHidden/>
          </w:rPr>
          <w:fldChar w:fldCharType="separate"/>
        </w:r>
      </w:ins>
      <w:ins w:id="412" w:author="DELL" w:date="2025-12-12T22:14:00Z" w16du:dateUtc="2025-12-12T15:14:00Z">
        <w:r w:rsidR="009A3885">
          <w:rPr>
            <w:noProof/>
            <w:webHidden/>
          </w:rPr>
          <w:t>6</w:t>
        </w:r>
      </w:ins>
      <w:ins w:id="413" w:author="DELL" w:date="2025-12-12T14:25:00Z" w16du:dateUtc="2025-12-12T07:25:00Z">
        <w:r>
          <w:rPr>
            <w:noProof/>
            <w:webHidden/>
          </w:rPr>
          <w:fldChar w:fldCharType="end"/>
        </w:r>
        <w:r w:rsidRPr="00154DA8">
          <w:rPr>
            <w:rStyle w:val="Hyperlink"/>
            <w:noProof/>
          </w:rPr>
          <w:fldChar w:fldCharType="end"/>
        </w:r>
      </w:ins>
    </w:p>
    <w:p w14:paraId="0A1D326A" w14:textId="24255AD8" w:rsidR="003D021C" w:rsidRDefault="003D021C" w:rsidP="003D021C">
      <w:pPr>
        <w:pStyle w:val="TOC2"/>
        <w:tabs>
          <w:tab w:val="left" w:pos="993"/>
          <w:tab w:val="left" w:pos="1276"/>
          <w:tab w:val="right" w:leader="dot" w:pos="9061"/>
        </w:tabs>
        <w:ind w:firstLine="429"/>
        <w:rPr>
          <w:ins w:id="414" w:author="DELL" w:date="2025-12-12T14:25:00Z" w16du:dateUtc="2025-12-12T07:25:00Z"/>
          <w:rFonts w:asciiTheme="minorHAnsi" w:eastAsiaTheme="minorEastAsia" w:hAnsiTheme="minorHAnsi" w:cstheme="minorBidi"/>
          <w:noProof/>
          <w:color w:val="auto"/>
          <w:sz w:val="24"/>
          <w:szCs w:val="24"/>
        </w:rPr>
        <w:pPrChange w:id="415" w:author="DELL" w:date="2025-12-12T14:28:00Z" w16du:dateUtc="2025-12-12T07:28:00Z">
          <w:pPr>
            <w:pStyle w:val="TOC2"/>
            <w:tabs>
              <w:tab w:val="left" w:pos="1680"/>
              <w:tab w:val="right" w:leader="dot" w:pos="9061"/>
            </w:tabs>
          </w:pPr>
        </w:pPrChange>
      </w:pPr>
      <w:ins w:id="41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"_Toc216441973"</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2.2.</w:t>
        </w:r>
        <w:r>
          <w:rPr>
            <w:rFonts w:asciiTheme="minorHAnsi" w:eastAsiaTheme="minorEastAsia" w:hAnsiTheme="minorHAnsi" w:cstheme="minorBidi"/>
            <w:noProof/>
            <w:color w:val="auto"/>
            <w:sz w:val="24"/>
            <w:szCs w:val="24"/>
          </w:rPr>
          <w:tab/>
        </w:r>
        <w:r w:rsidRPr="00154DA8">
          <w:rPr>
            <w:rStyle w:val="Hyperlink"/>
            <w:noProof/>
          </w:rPr>
          <w:t>So sánh Razor Pages vs MVC</w:t>
        </w:r>
        <w:r>
          <w:rPr>
            <w:noProof/>
            <w:webHidden/>
          </w:rPr>
          <w:tab/>
        </w:r>
        <w:r>
          <w:rPr>
            <w:noProof/>
            <w:webHidden/>
          </w:rPr>
          <w:fldChar w:fldCharType="begin"/>
        </w:r>
        <w:r>
          <w:rPr>
            <w:noProof/>
            <w:webHidden/>
          </w:rPr>
          <w:instrText xml:space="preserve"> PAGEREF _Toc216441973 \h </w:instrText>
        </w:r>
        <w:r>
          <w:rPr>
            <w:noProof/>
            <w:webHidden/>
          </w:rPr>
        </w:r>
        <w:r>
          <w:rPr>
            <w:noProof/>
            <w:webHidden/>
          </w:rPr>
          <w:fldChar w:fldCharType="separate"/>
        </w:r>
      </w:ins>
      <w:ins w:id="417" w:author="DELL" w:date="2025-12-12T22:14:00Z" w16du:dateUtc="2025-12-12T15:14:00Z">
        <w:r w:rsidR="009A3885">
          <w:rPr>
            <w:noProof/>
            <w:webHidden/>
          </w:rPr>
          <w:t>6</w:t>
        </w:r>
      </w:ins>
      <w:ins w:id="418" w:author="DELL" w:date="2025-12-12T14:25:00Z" w16du:dateUtc="2025-12-12T07:25:00Z">
        <w:r>
          <w:rPr>
            <w:noProof/>
            <w:webHidden/>
          </w:rPr>
          <w:fldChar w:fldCharType="end"/>
        </w:r>
        <w:r w:rsidRPr="00154DA8">
          <w:rPr>
            <w:rStyle w:val="Hyperlink"/>
            <w:noProof/>
          </w:rPr>
          <w:fldChar w:fldCharType="end"/>
        </w:r>
      </w:ins>
    </w:p>
    <w:p w14:paraId="1D23B92B" w14:textId="46617F92" w:rsidR="003D021C" w:rsidRPr="003D021C" w:rsidRDefault="003D021C" w:rsidP="003D021C">
      <w:pPr>
        <w:pStyle w:val="TOC2"/>
        <w:tabs>
          <w:tab w:val="left" w:pos="993"/>
          <w:tab w:val="left" w:pos="1276"/>
          <w:tab w:val="right" w:leader="dot" w:pos="9061"/>
        </w:tabs>
        <w:ind w:firstLine="429"/>
        <w:rPr>
          <w:ins w:id="419" w:author="DELL" w:date="2025-12-12T14:25:00Z" w16du:dateUtc="2025-12-12T07:25:00Z"/>
          <w:rFonts w:asciiTheme="minorHAnsi" w:eastAsiaTheme="minorEastAsia" w:hAnsiTheme="minorHAnsi" w:cstheme="minorBidi"/>
          <w:noProof/>
          <w:color w:val="auto"/>
          <w:sz w:val="24"/>
          <w:szCs w:val="24"/>
        </w:rPr>
        <w:pPrChange w:id="420" w:author="DELL" w:date="2025-12-12T14:28:00Z" w16du:dateUtc="2025-12-12T07:28:00Z">
          <w:pPr>
            <w:pStyle w:val="TOC2"/>
            <w:tabs>
              <w:tab w:val="left" w:pos="1680"/>
              <w:tab w:val="right" w:leader="dot" w:pos="9061"/>
            </w:tabs>
          </w:pPr>
        </w:pPrChange>
      </w:pPr>
      <w:ins w:id="421" w:author="DELL" w:date="2025-12-12T14:25:00Z" w16du:dateUtc="2025-12-12T07:25:00Z">
        <w:r w:rsidRPr="003D021C">
          <w:rPr>
            <w:rStyle w:val="Hyperlink"/>
            <w:noProof/>
          </w:rPr>
          <w:fldChar w:fldCharType="begin"/>
        </w:r>
        <w:r w:rsidRPr="003D021C">
          <w:rPr>
            <w:rStyle w:val="Hyperlink"/>
            <w:noProof/>
          </w:rPr>
          <w:instrText xml:space="preserve"> </w:instrText>
        </w:r>
        <w:r w:rsidRPr="003D021C">
          <w:rPr>
            <w:noProof/>
          </w:rPr>
          <w:instrText>HYPERLINK \l "_Toc216441974"</w:instrText>
        </w:r>
        <w:r w:rsidRPr="003D021C">
          <w:rPr>
            <w:rStyle w:val="Hyperlink"/>
            <w:noProof/>
          </w:rPr>
          <w:instrText xml:space="preserve"> </w:instrText>
        </w:r>
        <w:r w:rsidRPr="003D021C">
          <w:rPr>
            <w:rStyle w:val="Hyperlink"/>
            <w:noProof/>
          </w:rPr>
        </w:r>
        <w:r w:rsidRPr="003D021C">
          <w:rPr>
            <w:rStyle w:val="Hyperlink"/>
            <w:noProof/>
          </w:rPr>
          <w:fldChar w:fldCharType="separate"/>
        </w:r>
        <w:r w:rsidRPr="003D021C">
          <w:rPr>
            <w:rStyle w:val="Hyperlink"/>
            <w:rFonts w:asciiTheme="majorHAnsi" w:hAnsiTheme="majorHAnsi" w:cstheme="majorHAnsi"/>
            <w:noProof/>
            <w:rPrChange w:id="422" w:author="DELL" w:date="2025-12-12T14:27:00Z" w16du:dateUtc="2025-12-12T07:27:00Z">
              <w:rPr>
                <w:rStyle w:val="Hyperlink"/>
                <w:rFonts w:asciiTheme="majorHAnsi" w:hAnsiTheme="majorHAnsi" w:cstheme="majorHAnsi"/>
                <w:b/>
                <w:bCs/>
                <w:noProof/>
              </w:rPr>
            </w:rPrChange>
          </w:rPr>
          <w:t>2.3.</w:t>
        </w:r>
        <w:r w:rsidRPr="003D021C">
          <w:rPr>
            <w:rFonts w:asciiTheme="minorHAnsi" w:eastAsiaTheme="minorEastAsia" w:hAnsiTheme="minorHAnsi" w:cstheme="minorBidi"/>
            <w:noProof/>
            <w:color w:val="auto"/>
            <w:sz w:val="24"/>
            <w:szCs w:val="24"/>
          </w:rPr>
          <w:tab/>
        </w:r>
        <w:r w:rsidRPr="003D021C">
          <w:rPr>
            <w:rStyle w:val="Hyperlink"/>
            <w:rFonts w:asciiTheme="majorHAnsi" w:hAnsiTheme="majorHAnsi" w:cstheme="majorHAnsi"/>
            <w:noProof/>
            <w:rPrChange w:id="423" w:author="DELL" w:date="2025-12-12T14:27:00Z" w16du:dateUtc="2025-12-12T07:27:00Z">
              <w:rPr>
                <w:rStyle w:val="Hyperlink"/>
                <w:rFonts w:asciiTheme="majorHAnsi" w:hAnsiTheme="majorHAnsi" w:cstheme="majorHAnsi"/>
                <w:b/>
                <w:bCs/>
                <w:noProof/>
              </w:rPr>
            </w:rPrChange>
          </w:rPr>
          <w:t>Razor Pages vs SPA (Angular/React)</w:t>
        </w:r>
        <w:r w:rsidRPr="003D021C">
          <w:rPr>
            <w:noProof/>
            <w:webHidden/>
          </w:rPr>
          <w:tab/>
        </w:r>
        <w:r w:rsidRPr="003D021C">
          <w:rPr>
            <w:noProof/>
            <w:webHidden/>
          </w:rPr>
          <w:fldChar w:fldCharType="begin"/>
        </w:r>
        <w:r w:rsidRPr="003D021C">
          <w:rPr>
            <w:noProof/>
            <w:webHidden/>
          </w:rPr>
          <w:instrText xml:space="preserve"> PAGEREF _Toc216441974 \h </w:instrText>
        </w:r>
        <w:r w:rsidRPr="003D021C">
          <w:rPr>
            <w:noProof/>
            <w:webHidden/>
          </w:rPr>
        </w:r>
        <w:r w:rsidRPr="003D021C">
          <w:rPr>
            <w:noProof/>
            <w:webHidden/>
          </w:rPr>
          <w:fldChar w:fldCharType="separate"/>
        </w:r>
      </w:ins>
      <w:ins w:id="424" w:author="DELL" w:date="2025-12-12T22:14:00Z" w16du:dateUtc="2025-12-12T15:14:00Z">
        <w:r w:rsidR="009A3885">
          <w:rPr>
            <w:noProof/>
            <w:webHidden/>
          </w:rPr>
          <w:t>6</w:t>
        </w:r>
      </w:ins>
      <w:ins w:id="425" w:author="DELL" w:date="2025-12-12T14:25:00Z" w16du:dateUtc="2025-12-12T07:25:00Z">
        <w:r w:rsidRPr="003D021C">
          <w:rPr>
            <w:noProof/>
            <w:webHidden/>
          </w:rPr>
          <w:fldChar w:fldCharType="end"/>
        </w:r>
        <w:r w:rsidRPr="003D021C">
          <w:rPr>
            <w:rStyle w:val="Hyperlink"/>
            <w:noProof/>
          </w:rPr>
          <w:fldChar w:fldCharType="end"/>
        </w:r>
      </w:ins>
    </w:p>
    <w:p w14:paraId="7E8363FC" w14:textId="1B284464" w:rsidR="003D021C" w:rsidRDefault="003D021C" w:rsidP="003D021C">
      <w:pPr>
        <w:pStyle w:val="TOC2"/>
        <w:tabs>
          <w:tab w:val="left" w:pos="993"/>
          <w:tab w:val="left" w:pos="1276"/>
          <w:tab w:val="right" w:leader="dot" w:pos="9061"/>
        </w:tabs>
        <w:ind w:firstLine="429"/>
        <w:rPr>
          <w:ins w:id="426" w:author="DELL" w:date="2025-12-12T14:25:00Z" w16du:dateUtc="2025-12-12T07:25:00Z"/>
          <w:rFonts w:asciiTheme="minorHAnsi" w:eastAsiaTheme="minorEastAsia" w:hAnsiTheme="minorHAnsi" w:cstheme="minorBidi"/>
          <w:noProof/>
          <w:color w:val="auto"/>
          <w:sz w:val="24"/>
          <w:szCs w:val="24"/>
        </w:rPr>
        <w:pPrChange w:id="427" w:author="DELL" w:date="2025-12-12T14:28:00Z" w16du:dateUtc="2025-12-12T07:28:00Z">
          <w:pPr>
            <w:pStyle w:val="TOC2"/>
            <w:tabs>
              <w:tab w:val="left" w:pos="1680"/>
              <w:tab w:val="right" w:leader="dot" w:pos="9061"/>
            </w:tabs>
          </w:pPr>
        </w:pPrChange>
      </w:pPr>
      <w:ins w:id="42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"_Toc216441975"</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2.4.</w:t>
        </w:r>
        <w:r>
          <w:rPr>
            <w:rFonts w:asciiTheme="minorHAnsi" w:eastAsiaTheme="minorEastAsia" w:hAnsiTheme="minorHAnsi" w:cstheme="minorBidi"/>
            <w:noProof/>
            <w:color w:val="auto"/>
            <w:sz w:val="24"/>
            <w:szCs w:val="24"/>
          </w:rPr>
          <w:tab/>
        </w:r>
        <w:r w:rsidRPr="00154DA8">
          <w:rPr>
            <w:rStyle w:val="Hyperlink"/>
            <w:noProof/>
          </w:rPr>
          <w:t>Entity Framework Core Nội bộ</w:t>
        </w:r>
        <w:r>
          <w:rPr>
            <w:noProof/>
            <w:webHidden/>
          </w:rPr>
          <w:tab/>
        </w:r>
        <w:r>
          <w:rPr>
            <w:noProof/>
            <w:webHidden/>
          </w:rPr>
          <w:fldChar w:fldCharType="begin"/>
        </w:r>
        <w:r>
          <w:rPr>
            <w:noProof/>
            <w:webHidden/>
          </w:rPr>
          <w:instrText xml:space="preserve"> PAGEREF _Toc216441975 \h </w:instrText>
        </w:r>
        <w:r>
          <w:rPr>
            <w:noProof/>
            <w:webHidden/>
          </w:rPr>
        </w:r>
        <w:r>
          <w:rPr>
            <w:noProof/>
            <w:webHidden/>
          </w:rPr>
          <w:fldChar w:fldCharType="separate"/>
        </w:r>
      </w:ins>
      <w:ins w:id="429" w:author="DELL" w:date="2025-12-12T22:14:00Z" w16du:dateUtc="2025-12-12T15:14:00Z">
        <w:r w:rsidR="009A3885">
          <w:rPr>
            <w:noProof/>
            <w:webHidden/>
          </w:rPr>
          <w:t>7</w:t>
        </w:r>
      </w:ins>
      <w:ins w:id="430" w:author="DELL" w:date="2025-12-12T14:25:00Z" w16du:dateUtc="2025-12-12T07:25:00Z">
        <w:r>
          <w:rPr>
            <w:noProof/>
            <w:webHidden/>
          </w:rPr>
          <w:fldChar w:fldCharType="end"/>
        </w:r>
        <w:r w:rsidRPr="00154DA8">
          <w:rPr>
            <w:rStyle w:val="Hyperlink"/>
            <w:noProof/>
          </w:rPr>
          <w:fldChar w:fldCharType="end"/>
        </w:r>
      </w:ins>
    </w:p>
    <w:p w14:paraId="119FB1B0" w14:textId="588FCCCF" w:rsidR="003D021C" w:rsidRDefault="003D021C" w:rsidP="003D021C">
      <w:pPr>
        <w:pStyle w:val="TOC2"/>
        <w:tabs>
          <w:tab w:val="left" w:pos="993"/>
          <w:tab w:val="left" w:pos="1276"/>
          <w:tab w:val="right" w:leader="dot" w:pos="9061"/>
        </w:tabs>
        <w:ind w:firstLine="429"/>
        <w:rPr>
          <w:ins w:id="431" w:author="DELL" w:date="2025-12-12T14:25:00Z" w16du:dateUtc="2025-12-12T07:25:00Z"/>
          <w:rFonts w:asciiTheme="minorHAnsi" w:eastAsiaTheme="minorEastAsia" w:hAnsiTheme="minorHAnsi" w:cstheme="minorBidi"/>
          <w:noProof/>
          <w:color w:val="auto"/>
          <w:sz w:val="24"/>
          <w:szCs w:val="24"/>
        </w:rPr>
        <w:pPrChange w:id="432" w:author="DELL" w:date="2025-12-12T14:28:00Z" w16du:dateUtc="2025-12-12T07:28:00Z">
          <w:pPr>
            <w:pStyle w:val="TOC2"/>
            <w:tabs>
              <w:tab w:val="left" w:pos="1680"/>
              <w:tab w:val="right" w:leader="dot" w:pos="9061"/>
            </w:tabs>
          </w:pPr>
        </w:pPrChange>
      </w:pPr>
      <w:ins w:id="433"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"_Toc216441976"</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2.5.</w:t>
        </w:r>
        <w:r>
          <w:rPr>
            <w:rFonts w:asciiTheme="minorHAnsi" w:eastAsiaTheme="minorEastAsia" w:hAnsiTheme="minorHAnsi" w:cstheme="minorBidi"/>
            <w:noProof/>
            <w:color w:val="auto"/>
            <w:sz w:val="24"/>
            <w:szCs w:val="24"/>
          </w:rPr>
          <w:tab/>
        </w:r>
        <w:r w:rsidRPr="00154DA8">
          <w:rPr>
            <w:rStyle w:val="Hyperlink"/>
            <w:noProof/>
          </w:rPr>
          <w:t>PostgreSQL Đặc điểm Nổi bật</w:t>
        </w:r>
        <w:r>
          <w:rPr>
            <w:noProof/>
            <w:webHidden/>
          </w:rPr>
          <w:tab/>
        </w:r>
        <w:r>
          <w:rPr>
            <w:noProof/>
            <w:webHidden/>
          </w:rPr>
          <w:fldChar w:fldCharType="begin"/>
        </w:r>
        <w:r>
          <w:rPr>
            <w:noProof/>
            <w:webHidden/>
          </w:rPr>
          <w:instrText xml:space="preserve"> PAGEREF _Toc216441976 \h </w:instrText>
        </w:r>
        <w:r>
          <w:rPr>
            <w:noProof/>
            <w:webHidden/>
          </w:rPr>
        </w:r>
        <w:r>
          <w:rPr>
            <w:noProof/>
            <w:webHidden/>
          </w:rPr>
          <w:fldChar w:fldCharType="separate"/>
        </w:r>
      </w:ins>
      <w:ins w:id="434" w:author="DELL" w:date="2025-12-12T22:14:00Z" w16du:dateUtc="2025-12-12T15:14:00Z">
        <w:r w:rsidR="009A3885">
          <w:rPr>
            <w:noProof/>
            <w:webHidden/>
          </w:rPr>
          <w:t>7</w:t>
        </w:r>
      </w:ins>
      <w:ins w:id="435" w:author="DELL" w:date="2025-12-12T14:25:00Z" w16du:dateUtc="2025-12-12T07:25:00Z">
        <w:r>
          <w:rPr>
            <w:noProof/>
            <w:webHidden/>
          </w:rPr>
          <w:fldChar w:fldCharType="end"/>
        </w:r>
        <w:r w:rsidRPr="00154DA8">
          <w:rPr>
            <w:rStyle w:val="Hyperlink"/>
            <w:noProof/>
          </w:rPr>
          <w:fldChar w:fldCharType="end"/>
        </w:r>
      </w:ins>
    </w:p>
    <w:p w14:paraId="36705939" w14:textId="65E0262E" w:rsidR="003D021C" w:rsidRDefault="003D021C" w:rsidP="003D021C">
      <w:pPr>
        <w:pStyle w:val="TOC2"/>
        <w:tabs>
          <w:tab w:val="left" w:pos="993"/>
          <w:tab w:val="left" w:pos="1276"/>
          <w:tab w:val="right" w:leader="dot" w:pos="9061"/>
        </w:tabs>
        <w:ind w:firstLine="429"/>
        <w:rPr>
          <w:ins w:id="436" w:author="DELL" w:date="2025-12-12T14:25:00Z" w16du:dateUtc="2025-12-12T07:25:00Z"/>
          <w:rFonts w:asciiTheme="minorHAnsi" w:eastAsiaTheme="minorEastAsia" w:hAnsiTheme="minorHAnsi" w:cstheme="minorBidi"/>
          <w:noProof/>
          <w:color w:val="auto"/>
          <w:sz w:val="24"/>
          <w:szCs w:val="24"/>
        </w:rPr>
        <w:pPrChange w:id="437" w:author="DELL" w:date="2025-12-12T14:28:00Z" w16du:dateUtc="2025-12-12T07:28:00Z">
          <w:pPr>
            <w:pStyle w:val="TOC2"/>
            <w:tabs>
              <w:tab w:val="left" w:pos="1680"/>
              <w:tab w:val="right" w:leader="dot" w:pos="9061"/>
            </w:tabs>
          </w:pPr>
        </w:pPrChange>
      </w:pPr>
      <w:ins w:id="43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"_Toc216441977"</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2.6.</w:t>
        </w:r>
        <w:r>
          <w:rPr>
            <w:rFonts w:asciiTheme="minorHAnsi" w:eastAsiaTheme="minorEastAsia" w:hAnsiTheme="minorHAnsi" w:cstheme="minorBidi"/>
            <w:noProof/>
            <w:color w:val="auto"/>
            <w:sz w:val="24"/>
            <w:szCs w:val="24"/>
          </w:rPr>
          <w:tab/>
        </w:r>
        <w:r w:rsidRPr="00154DA8">
          <w:rPr>
            <w:rStyle w:val="Hyperlink"/>
            <w:noProof/>
          </w:rPr>
          <w:t>Phân tích Pattern Áp dụng</w:t>
        </w:r>
        <w:r>
          <w:rPr>
            <w:noProof/>
            <w:webHidden/>
          </w:rPr>
          <w:tab/>
        </w:r>
        <w:r>
          <w:rPr>
            <w:noProof/>
            <w:webHidden/>
          </w:rPr>
          <w:fldChar w:fldCharType="begin"/>
        </w:r>
        <w:r>
          <w:rPr>
            <w:noProof/>
            <w:webHidden/>
          </w:rPr>
          <w:instrText xml:space="preserve"> PAGEREF _Toc216441977 \h </w:instrText>
        </w:r>
        <w:r>
          <w:rPr>
            <w:noProof/>
            <w:webHidden/>
          </w:rPr>
        </w:r>
        <w:r>
          <w:rPr>
            <w:noProof/>
            <w:webHidden/>
          </w:rPr>
          <w:fldChar w:fldCharType="separate"/>
        </w:r>
      </w:ins>
      <w:ins w:id="439" w:author="DELL" w:date="2025-12-12T22:14:00Z" w16du:dateUtc="2025-12-12T15:14:00Z">
        <w:r w:rsidR="009A3885">
          <w:rPr>
            <w:noProof/>
            <w:webHidden/>
          </w:rPr>
          <w:t>8</w:t>
        </w:r>
      </w:ins>
      <w:ins w:id="440" w:author="DELL" w:date="2025-12-12T14:25:00Z" w16du:dateUtc="2025-12-12T07:25:00Z">
        <w:r>
          <w:rPr>
            <w:noProof/>
            <w:webHidden/>
          </w:rPr>
          <w:fldChar w:fldCharType="end"/>
        </w:r>
        <w:r w:rsidRPr="00154DA8">
          <w:rPr>
            <w:rStyle w:val="Hyperlink"/>
            <w:noProof/>
          </w:rPr>
          <w:fldChar w:fldCharType="end"/>
        </w:r>
      </w:ins>
    </w:p>
    <w:p w14:paraId="0F1BA099" w14:textId="34373BC1" w:rsidR="003D021C" w:rsidRDefault="003D021C" w:rsidP="003D021C">
      <w:pPr>
        <w:pStyle w:val="TOC2"/>
        <w:tabs>
          <w:tab w:val="left" w:pos="993"/>
          <w:tab w:val="left" w:pos="1276"/>
          <w:tab w:val="right" w:leader="dot" w:pos="9061"/>
        </w:tabs>
        <w:ind w:firstLine="429"/>
        <w:rPr>
          <w:ins w:id="441" w:author="DELL" w:date="2025-12-12T14:25:00Z" w16du:dateUtc="2025-12-12T07:25:00Z"/>
          <w:rFonts w:asciiTheme="minorHAnsi" w:eastAsiaTheme="minorEastAsia" w:hAnsiTheme="minorHAnsi" w:cstheme="minorBidi"/>
          <w:noProof/>
          <w:color w:val="auto"/>
          <w:sz w:val="24"/>
          <w:szCs w:val="24"/>
        </w:rPr>
        <w:pPrChange w:id="442" w:author="DELL" w:date="2025-12-12T14:28:00Z" w16du:dateUtc="2025-12-12T07:28:00Z">
          <w:pPr>
            <w:pStyle w:val="TOC2"/>
            <w:tabs>
              <w:tab w:val="left" w:pos="1680"/>
              <w:tab w:val="right" w:leader="dot" w:pos="9061"/>
            </w:tabs>
          </w:pPr>
        </w:pPrChange>
      </w:pPr>
      <w:ins w:id="443" w:author="DELL" w:date="2025-12-12T14:25:00Z" w16du:dateUtc="2025-12-12T07:25:00Z">
        <w:r w:rsidRPr="00154DA8">
          <w:rPr>
            <w:rStyle w:val="Hyperlink"/>
            <w:noProof/>
          </w:rPr>
          <w:lastRenderedPageBreak/>
          <w:fldChar w:fldCharType="begin"/>
        </w:r>
        <w:r w:rsidRPr="00154DA8">
          <w:rPr>
            <w:rStyle w:val="Hyperlink"/>
            <w:noProof/>
          </w:rPr>
          <w:instrText xml:space="preserve"> </w:instrText>
        </w:r>
        <w:r>
          <w:rPr>
            <w:noProof/>
          </w:rPr>
          <w:instrText>HYPERLINK \l "_Toc216441978"</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2.7.</w:t>
        </w:r>
        <w:r>
          <w:rPr>
            <w:rFonts w:asciiTheme="minorHAnsi" w:eastAsiaTheme="minorEastAsia" w:hAnsiTheme="minorHAnsi" w:cstheme="minorBidi"/>
            <w:noProof/>
            <w:color w:val="auto"/>
            <w:sz w:val="24"/>
            <w:szCs w:val="24"/>
          </w:rPr>
          <w:tab/>
        </w:r>
        <w:r w:rsidRPr="00154DA8">
          <w:rPr>
            <w:rStyle w:val="Hyperlink"/>
            <w:noProof/>
          </w:rPr>
          <w:t>Bảo mật Cơ bản trong Ứng dụng Web</w:t>
        </w:r>
        <w:r>
          <w:rPr>
            <w:noProof/>
            <w:webHidden/>
          </w:rPr>
          <w:tab/>
        </w:r>
        <w:r>
          <w:rPr>
            <w:noProof/>
            <w:webHidden/>
          </w:rPr>
          <w:fldChar w:fldCharType="begin"/>
        </w:r>
        <w:r>
          <w:rPr>
            <w:noProof/>
            <w:webHidden/>
          </w:rPr>
          <w:instrText xml:space="preserve"> PAGEREF _Toc216441978 \h </w:instrText>
        </w:r>
        <w:r>
          <w:rPr>
            <w:noProof/>
            <w:webHidden/>
          </w:rPr>
        </w:r>
        <w:r>
          <w:rPr>
            <w:noProof/>
            <w:webHidden/>
          </w:rPr>
          <w:fldChar w:fldCharType="separate"/>
        </w:r>
      </w:ins>
      <w:ins w:id="444" w:author="DELL" w:date="2025-12-12T22:14:00Z" w16du:dateUtc="2025-12-12T15:14:00Z">
        <w:r w:rsidR="009A3885">
          <w:rPr>
            <w:noProof/>
            <w:webHidden/>
          </w:rPr>
          <w:t>9</w:t>
        </w:r>
      </w:ins>
      <w:ins w:id="445" w:author="DELL" w:date="2025-12-12T14:25:00Z" w16du:dateUtc="2025-12-12T07:25:00Z">
        <w:r>
          <w:rPr>
            <w:noProof/>
            <w:webHidden/>
          </w:rPr>
          <w:fldChar w:fldCharType="end"/>
        </w:r>
        <w:r w:rsidRPr="00154DA8">
          <w:rPr>
            <w:rStyle w:val="Hyperlink"/>
            <w:noProof/>
          </w:rPr>
          <w:fldChar w:fldCharType="end"/>
        </w:r>
      </w:ins>
    </w:p>
    <w:p w14:paraId="31ECCC99" w14:textId="780C805C" w:rsidR="003D021C" w:rsidRDefault="003D021C" w:rsidP="003D021C">
      <w:pPr>
        <w:pStyle w:val="TOC2"/>
        <w:tabs>
          <w:tab w:val="left" w:pos="993"/>
          <w:tab w:val="left" w:pos="1276"/>
          <w:tab w:val="right" w:leader="dot" w:pos="9061"/>
        </w:tabs>
        <w:ind w:firstLine="429"/>
        <w:rPr>
          <w:ins w:id="446" w:author="DELL" w:date="2025-12-12T14:25:00Z" w16du:dateUtc="2025-12-12T07:25:00Z"/>
          <w:rFonts w:asciiTheme="minorHAnsi" w:eastAsiaTheme="minorEastAsia" w:hAnsiTheme="minorHAnsi" w:cstheme="minorBidi"/>
          <w:noProof/>
          <w:color w:val="auto"/>
          <w:sz w:val="24"/>
          <w:szCs w:val="24"/>
        </w:rPr>
        <w:pPrChange w:id="447" w:author="DELL" w:date="2025-12-12T14:28:00Z" w16du:dateUtc="2025-12-12T07:28:00Z">
          <w:pPr>
            <w:pStyle w:val="TOC2"/>
            <w:tabs>
              <w:tab w:val="left" w:pos="1680"/>
              <w:tab w:val="right" w:leader="dot" w:pos="9061"/>
            </w:tabs>
          </w:pPr>
        </w:pPrChange>
      </w:pPr>
      <w:ins w:id="44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"_Toc216441979"</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2.8.</w:t>
        </w:r>
        <w:r>
          <w:rPr>
            <w:rFonts w:asciiTheme="minorHAnsi" w:eastAsiaTheme="minorEastAsia" w:hAnsiTheme="minorHAnsi" w:cstheme="minorBidi"/>
            <w:noProof/>
            <w:color w:val="auto"/>
            <w:sz w:val="24"/>
            <w:szCs w:val="24"/>
          </w:rPr>
          <w:tab/>
        </w:r>
        <w:r w:rsidRPr="00154DA8">
          <w:rPr>
            <w:rStyle w:val="Hyperlink"/>
            <w:noProof/>
          </w:rPr>
          <w:t>Mô hình Định giá Động (Pricing Model)</w:t>
        </w:r>
        <w:r>
          <w:rPr>
            <w:noProof/>
            <w:webHidden/>
          </w:rPr>
          <w:tab/>
        </w:r>
        <w:r>
          <w:rPr>
            <w:noProof/>
            <w:webHidden/>
          </w:rPr>
          <w:fldChar w:fldCharType="begin"/>
        </w:r>
        <w:r>
          <w:rPr>
            <w:noProof/>
            <w:webHidden/>
          </w:rPr>
          <w:instrText xml:space="preserve"> PAGEREF _Toc216441979 \h </w:instrText>
        </w:r>
        <w:r>
          <w:rPr>
            <w:noProof/>
            <w:webHidden/>
          </w:rPr>
        </w:r>
        <w:r>
          <w:rPr>
            <w:noProof/>
            <w:webHidden/>
          </w:rPr>
          <w:fldChar w:fldCharType="separate"/>
        </w:r>
      </w:ins>
      <w:ins w:id="449" w:author="DELL" w:date="2025-12-12T22:14:00Z" w16du:dateUtc="2025-12-12T15:14:00Z">
        <w:r w:rsidR="009A3885">
          <w:rPr>
            <w:noProof/>
            <w:webHidden/>
          </w:rPr>
          <w:t>9</w:t>
        </w:r>
      </w:ins>
      <w:ins w:id="450" w:author="DELL" w:date="2025-12-12T14:25:00Z" w16du:dateUtc="2025-12-12T07:25:00Z">
        <w:r>
          <w:rPr>
            <w:noProof/>
            <w:webHidden/>
          </w:rPr>
          <w:fldChar w:fldCharType="end"/>
        </w:r>
        <w:r w:rsidRPr="00154DA8">
          <w:rPr>
            <w:rStyle w:val="Hyperlink"/>
            <w:noProof/>
          </w:rPr>
          <w:fldChar w:fldCharType="end"/>
        </w:r>
      </w:ins>
    </w:p>
    <w:p w14:paraId="6471DA34" w14:textId="6A4B4DC4" w:rsidR="003D021C" w:rsidRPr="003D021C" w:rsidRDefault="003D021C">
      <w:pPr>
        <w:pStyle w:val="TOC1"/>
        <w:tabs>
          <w:tab w:val="right" w:leader="dot" w:pos="9061"/>
        </w:tabs>
        <w:rPr>
          <w:ins w:id="451" w:author="DELL" w:date="2025-12-12T14:25:00Z" w16du:dateUtc="2025-12-12T07:25:00Z"/>
          <w:rFonts w:asciiTheme="minorHAnsi" w:eastAsiaTheme="minorEastAsia" w:hAnsiTheme="minorHAnsi" w:cstheme="minorBidi"/>
          <w:b/>
          <w:bCs/>
          <w:noProof/>
          <w:color w:val="auto"/>
          <w:sz w:val="24"/>
          <w:szCs w:val="24"/>
          <w:rPrChange w:id="452" w:author="DELL" w:date="2025-12-12T14:30:00Z" w16du:dateUtc="2025-12-12T07:30:00Z">
            <w:rPr>
              <w:ins w:id="453" w:author="DELL" w:date="2025-12-12T14:25:00Z" w16du:dateUtc="2025-12-12T07:25:00Z"/>
              <w:rFonts w:asciiTheme="minorHAnsi" w:eastAsiaTheme="minorEastAsia" w:hAnsiTheme="minorHAnsi" w:cstheme="minorBidi"/>
              <w:noProof/>
              <w:color w:val="auto"/>
              <w:sz w:val="24"/>
              <w:szCs w:val="24"/>
            </w:rPr>
          </w:rPrChange>
        </w:rPr>
      </w:pPr>
      <w:ins w:id="454" w:author="DELL" w:date="2025-12-12T14:25:00Z" w16du:dateUtc="2025-12-12T07:25:00Z">
        <w:r w:rsidRPr="003D021C">
          <w:rPr>
            <w:rStyle w:val="Hyperlink"/>
            <w:b/>
            <w:bCs/>
            <w:noProof/>
            <w:rPrChange w:id="455" w:author="DELL" w:date="2025-12-12T14:30:00Z" w16du:dateUtc="2025-12-12T07:30:00Z">
              <w:rPr>
                <w:rStyle w:val="Hyperlink"/>
                <w:noProof/>
              </w:rPr>
            </w:rPrChange>
          </w:rPr>
          <w:fldChar w:fldCharType="begin"/>
        </w:r>
        <w:r w:rsidRPr="003D021C">
          <w:rPr>
            <w:rStyle w:val="Hyperlink"/>
            <w:b/>
            <w:bCs/>
            <w:noProof/>
            <w:rPrChange w:id="456" w:author="DELL" w:date="2025-12-12T14:30:00Z" w16du:dateUtc="2025-12-12T07:30:00Z">
              <w:rPr>
                <w:rStyle w:val="Hyperlink"/>
                <w:noProof/>
              </w:rPr>
            </w:rPrChange>
          </w:rPr>
          <w:instrText xml:space="preserve"> </w:instrText>
        </w:r>
        <w:r w:rsidRPr="003D021C">
          <w:rPr>
            <w:b/>
            <w:bCs/>
            <w:noProof/>
            <w:rPrChange w:id="457" w:author="DELL" w:date="2025-12-12T14:30:00Z" w16du:dateUtc="2025-12-12T07:30:00Z">
              <w:rPr>
                <w:noProof/>
              </w:rPr>
            </w:rPrChange>
          </w:rPr>
          <w:instrText>HYPERLINK \l "_Toc216441980"</w:instrText>
        </w:r>
        <w:r w:rsidRPr="003D021C">
          <w:rPr>
            <w:rStyle w:val="Hyperlink"/>
            <w:b/>
            <w:bCs/>
            <w:noProof/>
            <w:rPrChange w:id="458" w:author="DELL" w:date="2025-12-12T14:30:00Z" w16du:dateUtc="2025-12-12T07:30:00Z">
              <w:rPr>
                <w:rStyle w:val="Hyperlink"/>
                <w:noProof/>
              </w:rPr>
            </w:rPrChange>
          </w:rPr>
          <w:instrText xml:space="preserve"> </w:instrText>
        </w:r>
        <w:r w:rsidRPr="003D021C">
          <w:rPr>
            <w:rStyle w:val="Hyperlink"/>
            <w:b/>
            <w:bCs/>
            <w:noProof/>
            <w:rPrChange w:id="459" w:author="DELL" w:date="2025-12-12T14:30:00Z" w16du:dateUtc="2025-12-12T07:30:00Z">
              <w:rPr>
                <w:rStyle w:val="Hyperlink"/>
                <w:noProof/>
              </w:rPr>
            </w:rPrChange>
          </w:rPr>
        </w:r>
        <w:r w:rsidRPr="003D021C">
          <w:rPr>
            <w:rStyle w:val="Hyperlink"/>
            <w:b/>
            <w:bCs/>
            <w:noProof/>
            <w:rPrChange w:id="460" w:author="DELL" w:date="2025-12-12T14:30:00Z" w16du:dateUtc="2025-12-12T07:30:00Z">
              <w:rPr>
                <w:rStyle w:val="Hyperlink"/>
                <w:noProof/>
              </w:rPr>
            </w:rPrChange>
          </w:rPr>
          <w:fldChar w:fldCharType="separate"/>
        </w:r>
        <w:r w:rsidRPr="003D021C">
          <w:rPr>
            <w:rStyle w:val="Hyperlink"/>
            <w:b/>
            <w:bCs/>
            <w:noProof/>
            <w:rPrChange w:id="461" w:author="DELL" w:date="2025-12-12T14:30:00Z" w16du:dateUtc="2025-12-12T07:30:00Z">
              <w:rPr>
                <w:rStyle w:val="Hyperlink"/>
                <w:noProof/>
              </w:rPr>
            </w:rPrChange>
          </w:rPr>
          <w:t>CHƯƠNG 3: HIỆN THỰC HOÁ NGHIÊN CỨU</w:t>
        </w:r>
        <w:r w:rsidRPr="003D021C">
          <w:rPr>
            <w:b/>
            <w:bCs/>
            <w:noProof/>
            <w:webHidden/>
            <w:rPrChange w:id="462" w:author="DELL" w:date="2025-12-12T14:30:00Z" w16du:dateUtc="2025-12-12T07:30:00Z">
              <w:rPr>
                <w:noProof/>
                <w:webHidden/>
              </w:rPr>
            </w:rPrChange>
          </w:rPr>
          <w:tab/>
        </w:r>
        <w:r w:rsidRPr="003D021C">
          <w:rPr>
            <w:b/>
            <w:bCs/>
            <w:noProof/>
            <w:webHidden/>
            <w:rPrChange w:id="463" w:author="DELL" w:date="2025-12-12T14:30:00Z" w16du:dateUtc="2025-12-12T07:30:00Z">
              <w:rPr>
                <w:noProof/>
                <w:webHidden/>
              </w:rPr>
            </w:rPrChange>
          </w:rPr>
          <w:fldChar w:fldCharType="begin"/>
        </w:r>
        <w:r w:rsidRPr="003D021C">
          <w:rPr>
            <w:b/>
            <w:bCs/>
            <w:noProof/>
            <w:webHidden/>
            <w:rPrChange w:id="464" w:author="DELL" w:date="2025-12-12T14:30:00Z" w16du:dateUtc="2025-12-12T07:30:00Z">
              <w:rPr>
                <w:noProof/>
                <w:webHidden/>
              </w:rPr>
            </w:rPrChange>
          </w:rPr>
          <w:instrText xml:space="preserve"> PAGEREF _Toc216441980 \h </w:instrText>
        </w:r>
        <w:r w:rsidRPr="003D021C">
          <w:rPr>
            <w:b/>
            <w:bCs/>
            <w:noProof/>
            <w:webHidden/>
            <w:rPrChange w:id="465" w:author="DELL" w:date="2025-12-12T14:30:00Z" w16du:dateUtc="2025-12-12T07:30:00Z">
              <w:rPr>
                <w:noProof/>
                <w:webHidden/>
              </w:rPr>
            </w:rPrChange>
          </w:rPr>
        </w:r>
        <w:r w:rsidRPr="003D021C">
          <w:rPr>
            <w:b/>
            <w:bCs/>
            <w:noProof/>
            <w:webHidden/>
            <w:rPrChange w:id="466" w:author="DELL" w:date="2025-12-12T14:30:00Z" w16du:dateUtc="2025-12-12T07:30:00Z">
              <w:rPr>
                <w:noProof/>
                <w:webHidden/>
              </w:rPr>
            </w:rPrChange>
          </w:rPr>
          <w:fldChar w:fldCharType="separate"/>
        </w:r>
      </w:ins>
      <w:ins w:id="467" w:author="DELL" w:date="2025-12-12T22:14:00Z" w16du:dateUtc="2025-12-12T15:14:00Z">
        <w:r w:rsidR="009A3885">
          <w:rPr>
            <w:b/>
            <w:bCs/>
            <w:noProof/>
            <w:webHidden/>
          </w:rPr>
          <w:t>10</w:t>
        </w:r>
      </w:ins>
      <w:ins w:id="468" w:author="DELL" w:date="2025-12-12T14:25:00Z" w16du:dateUtc="2025-12-12T07:25:00Z">
        <w:r w:rsidRPr="003D021C">
          <w:rPr>
            <w:b/>
            <w:bCs/>
            <w:noProof/>
            <w:webHidden/>
            <w:rPrChange w:id="469" w:author="DELL" w:date="2025-12-12T14:30:00Z" w16du:dateUtc="2025-12-12T07:30:00Z">
              <w:rPr>
                <w:noProof/>
                <w:webHidden/>
              </w:rPr>
            </w:rPrChange>
          </w:rPr>
          <w:fldChar w:fldCharType="end"/>
        </w:r>
        <w:r w:rsidRPr="003D021C">
          <w:rPr>
            <w:rStyle w:val="Hyperlink"/>
            <w:b/>
            <w:bCs/>
            <w:noProof/>
            <w:rPrChange w:id="470" w:author="DELL" w:date="2025-12-12T14:30:00Z" w16du:dateUtc="2025-12-12T07:30:00Z">
              <w:rPr>
                <w:rStyle w:val="Hyperlink"/>
                <w:noProof/>
              </w:rPr>
            </w:rPrChange>
          </w:rPr>
          <w:fldChar w:fldCharType="end"/>
        </w:r>
      </w:ins>
    </w:p>
    <w:p w14:paraId="7ECCE7CF" w14:textId="413A9A7C" w:rsidR="003D021C" w:rsidRDefault="003D021C" w:rsidP="003D021C">
      <w:pPr>
        <w:pStyle w:val="TOC2"/>
        <w:tabs>
          <w:tab w:val="left" w:pos="1276"/>
          <w:tab w:val="right" w:leader="dot" w:pos="9061"/>
        </w:tabs>
        <w:ind w:firstLine="429"/>
        <w:rPr>
          <w:ins w:id="471" w:author="DELL" w:date="2025-12-12T14:25:00Z" w16du:dateUtc="2025-12-12T07:25:00Z"/>
          <w:rFonts w:asciiTheme="minorHAnsi" w:eastAsiaTheme="minorEastAsia" w:hAnsiTheme="minorHAnsi" w:cstheme="minorBidi"/>
          <w:noProof/>
          <w:color w:val="auto"/>
          <w:sz w:val="24"/>
          <w:szCs w:val="24"/>
        </w:rPr>
        <w:pPrChange w:id="472" w:author="DELL" w:date="2025-12-12T14:28:00Z" w16du:dateUtc="2025-12-12T07:28:00Z">
          <w:pPr>
            <w:pStyle w:val="TOC2"/>
            <w:tabs>
              <w:tab w:val="left" w:pos="1680"/>
              <w:tab w:val="right" w:leader="dot" w:pos="9061"/>
            </w:tabs>
          </w:pPr>
        </w:pPrChange>
      </w:pPr>
      <w:ins w:id="473"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"_Toc216441981"</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3.1.</w:t>
        </w:r>
        <w:r>
          <w:rPr>
            <w:rFonts w:asciiTheme="minorHAnsi" w:eastAsiaTheme="minorEastAsia" w:hAnsiTheme="minorHAnsi" w:cstheme="minorBidi"/>
            <w:noProof/>
            <w:color w:val="auto"/>
            <w:sz w:val="24"/>
            <w:szCs w:val="24"/>
          </w:rPr>
          <w:tab/>
        </w:r>
        <w:r w:rsidRPr="00154DA8">
          <w:rPr>
            <w:rStyle w:val="Hyperlink"/>
            <w:noProof/>
          </w:rPr>
          <w:t>Mô tả bài toán</w:t>
        </w:r>
        <w:r>
          <w:rPr>
            <w:noProof/>
            <w:webHidden/>
          </w:rPr>
          <w:tab/>
        </w:r>
        <w:r>
          <w:rPr>
            <w:noProof/>
            <w:webHidden/>
          </w:rPr>
          <w:fldChar w:fldCharType="begin"/>
        </w:r>
        <w:r>
          <w:rPr>
            <w:noProof/>
            <w:webHidden/>
          </w:rPr>
          <w:instrText xml:space="preserve"> PAGEREF _Toc216441981 \h </w:instrText>
        </w:r>
        <w:r>
          <w:rPr>
            <w:noProof/>
            <w:webHidden/>
          </w:rPr>
        </w:r>
        <w:r>
          <w:rPr>
            <w:noProof/>
            <w:webHidden/>
          </w:rPr>
          <w:fldChar w:fldCharType="separate"/>
        </w:r>
      </w:ins>
      <w:ins w:id="474" w:author="DELL" w:date="2025-12-12T22:14:00Z" w16du:dateUtc="2025-12-12T15:14:00Z">
        <w:r w:rsidR="009A3885">
          <w:rPr>
            <w:noProof/>
            <w:webHidden/>
          </w:rPr>
          <w:t>10</w:t>
        </w:r>
      </w:ins>
      <w:ins w:id="475" w:author="DELL" w:date="2025-12-12T14:25:00Z" w16du:dateUtc="2025-12-12T07:25:00Z">
        <w:r>
          <w:rPr>
            <w:noProof/>
            <w:webHidden/>
          </w:rPr>
          <w:fldChar w:fldCharType="end"/>
        </w:r>
        <w:r w:rsidRPr="00154DA8">
          <w:rPr>
            <w:rStyle w:val="Hyperlink"/>
            <w:noProof/>
          </w:rPr>
          <w:fldChar w:fldCharType="end"/>
        </w:r>
      </w:ins>
    </w:p>
    <w:p w14:paraId="15E5F81F" w14:textId="7D69BB40" w:rsidR="003D021C" w:rsidRDefault="003D021C" w:rsidP="003D021C">
      <w:pPr>
        <w:pStyle w:val="TOC2"/>
        <w:tabs>
          <w:tab w:val="left" w:pos="1276"/>
          <w:tab w:val="right" w:leader="dot" w:pos="9061"/>
        </w:tabs>
        <w:ind w:firstLine="429"/>
        <w:rPr>
          <w:ins w:id="476" w:author="DELL" w:date="2025-12-12T14:25:00Z" w16du:dateUtc="2025-12-12T07:25:00Z"/>
          <w:rFonts w:asciiTheme="minorHAnsi" w:eastAsiaTheme="minorEastAsia" w:hAnsiTheme="minorHAnsi" w:cstheme="minorBidi"/>
          <w:noProof/>
          <w:color w:val="auto"/>
          <w:sz w:val="24"/>
          <w:szCs w:val="24"/>
        </w:rPr>
        <w:pPrChange w:id="477" w:author="DELL" w:date="2025-12-12T14:28:00Z" w16du:dateUtc="2025-12-12T07:28:00Z">
          <w:pPr>
            <w:pStyle w:val="TOC2"/>
            <w:tabs>
              <w:tab w:val="left" w:pos="1680"/>
              <w:tab w:val="right" w:leader="dot" w:pos="9061"/>
            </w:tabs>
          </w:pPr>
        </w:pPrChange>
      </w:pPr>
      <w:ins w:id="47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"_Toc216441982"</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3.2.</w:t>
        </w:r>
        <w:r>
          <w:rPr>
            <w:rFonts w:asciiTheme="minorHAnsi" w:eastAsiaTheme="minorEastAsia" w:hAnsiTheme="minorHAnsi" w:cstheme="minorBidi"/>
            <w:noProof/>
            <w:color w:val="auto"/>
            <w:sz w:val="24"/>
            <w:szCs w:val="24"/>
          </w:rPr>
          <w:tab/>
        </w:r>
        <w:r w:rsidRPr="00154DA8">
          <w:rPr>
            <w:rStyle w:val="Hyperlink"/>
            <w:noProof/>
          </w:rPr>
          <w:t>Yêu cầu chức năng</w:t>
        </w:r>
        <w:r>
          <w:rPr>
            <w:noProof/>
            <w:webHidden/>
          </w:rPr>
          <w:tab/>
        </w:r>
        <w:r>
          <w:rPr>
            <w:noProof/>
            <w:webHidden/>
          </w:rPr>
          <w:fldChar w:fldCharType="begin"/>
        </w:r>
        <w:r>
          <w:rPr>
            <w:noProof/>
            <w:webHidden/>
          </w:rPr>
          <w:instrText xml:space="preserve"> PAGEREF _Toc216441982 \h </w:instrText>
        </w:r>
        <w:r>
          <w:rPr>
            <w:noProof/>
            <w:webHidden/>
          </w:rPr>
        </w:r>
        <w:r>
          <w:rPr>
            <w:noProof/>
            <w:webHidden/>
          </w:rPr>
          <w:fldChar w:fldCharType="separate"/>
        </w:r>
      </w:ins>
      <w:ins w:id="479" w:author="DELL" w:date="2025-12-12T22:14:00Z" w16du:dateUtc="2025-12-12T15:14:00Z">
        <w:r w:rsidR="009A3885">
          <w:rPr>
            <w:noProof/>
            <w:webHidden/>
          </w:rPr>
          <w:t>11</w:t>
        </w:r>
      </w:ins>
      <w:ins w:id="480" w:author="DELL" w:date="2025-12-12T14:25:00Z" w16du:dateUtc="2025-12-12T07:25:00Z">
        <w:r>
          <w:rPr>
            <w:noProof/>
            <w:webHidden/>
          </w:rPr>
          <w:fldChar w:fldCharType="end"/>
        </w:r>
        <w:r w:rsidRPr="00154DA8">
          <w:rPr>
            <w:rStyle w:val="Hyperlink"/>
            <w:noProof/>
          </w:rPr>
          <w:fldChar w:fldCharType="end"/>
        </w:r>
      </w:ins>
    </w:p>
    <w:p w14:paraId="326C83EC" w14:textId="57C49C3A" w:rsidR="003D021C" w:rsidRDefault="003D021C" w:rsidP="003D021C">
      <w:pPr>
        <w:pStyle w:val="TOC2"/>
        <w:tabs>
          <w:tab w:val="left" w:pos="1276"/>
          <w:tab w:val="right" w:leader="dot" w:pos="9061"/>
        </w:tabs>
        <w:ind w:firstLine="429"/>
        <w:rPr>
          <w:ins w:id="481" w:author="DELL" w:date="2025-12-12T14:25:00Z" w16du:dateUtc="2025-12-12T07:25:00Z"/>
          <w:rFonts w:asciiTheme="minorHAnsi" w:eastAsiaTheme="minorEastAsia" w:hAnsiTheme="minorHAnsi" w:cstheme="minorBidi"/>
          <w:noProof/>
          <w:color w:val="auto"/>
          <w:sz w:val="24"/>
          <w:szCs w:val="24"/>
        </w:rPr>
        <w:pPrChange w:id="482" w:author="DELL" w:date="2025-12-12T14:28:00Z" w16du:dateUtc="2025-12-12T07:28:00Z">
          <w:pPr>
            <w:pStyle w:val="TOC2"/>
            <w:tabs>
              <w:tab w:val="left" w:pos="1680"/>
              <w:tab w:val="right" w:leader="dot" w:pos="9061"/>
            </w:tabs>
          </w:pPr>
        </w:pPrChange>
      </w:pPr>
      <w:ins w:id="483"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"_Toc216441983"</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3.3.</w:t>
        </w:r>
        <w:r>
          <w:rPr>
            <w:rFonts w:asciiTheme="minorHAnsi" w:eastAsiaTheme="minorEastAsia" w:hAnsiTheme="minorHAnsi" w:cstheme="minorBidi"/>
            <w:noProof/>
            <w:color w:val="auto"/>
            <w:sz w:val="24"/>
            <w:szCs w:val="24"/>
          </w:rPr>
          <w:tab/>
        </w:r>
        <w:r w:rsidRPr="00154DA8">
          <w:rPr>
            <w:rStyle w:val="Hyperlink"/>
            <w:noProof/>
          </w:rPr>
          <w:t>Mô hình cơ sở dữ liệu</w:t>
        </w:r>
        <w:r>
          <w:rPr>
            <w:noProof/>
            <w:webHidden/>
          </w:rPr>
          <w:tab/>
        </w:r>
        <w:r>
          <w:rPr>
            <w:noProof/>
            <w:webHidden/>
          </w:rPr>
          <w:fldChar w:fldCharType="begin"/>
        </w:r>
        <w:r>
          <w:rPr>
            <w:noProof/>
            <w:webHidden/>
          </w:rPr>
          <w:instrText xml:space="preserve"> PAGEREF _Toc216441983 \h </w:instrText>
        </w:r>
        <w:r>
          <w:rPr>
            <w:noProof/>
            <w:webHidden/>
          </w:rPr>
        </w:r>
        <w:r>
          <w:rPr>
            <w:noProof/>
            <w:webHidden/>
          </w:rPr>
          <w:fldChar w:fldCharType="separate"/>
        </w:r>
      </w:ins>
      <w:ins w:id="484" w:author="DELL" w:date="2025-12-12T22:14:00Z" w16du:dateUtc="2025-12-12T15:14:00Z">
        <w:r w:rsidR="009A3885">
          <w:rPr>
            <w:noProof/>
            <w:webHidden/>
          </w:rPr>
          <w:t>13</w:t>
        </w:r>
      </w:ins>
      <w:ins w:id="485" w:author="DELL" w:date="2025-12-12T14:25:00Z" w16du:dateUtc="2025-12-12T07:25:00Z">
        <w:r>
          <w:rPr>
            <w:noProof/>
            <w:webHidden/>
          </w:rPr>
          <w:fldChar w:fldCharType="end"/>
        </w:r>
        <w:r w:rsidRPr="00154DA8">
          <w:rPr>
            <w:rStyle w:val="Hyperlink"/>
            <w:noProof/>
          </w:rPr>
          <w:fldChar w:fldCharType="end"/>
        </w:r>
      </w:ins>
    </w:p>
    <w:p w14:paraId="080DB33A" w14:textId="1831C405" w:rsidR="003D021C" w:rsidRDefault="003D021C" w:rsidP="003D021C">
      <w:pPr>
        <w:pStyle w:val="TOC2"/>
        <w:tabs>
          <w:tab w:val="left" w:pos="1276"/>
          <w:tab w:val="right" w:leader="dot" w:pos="9061"/>
        </w:tabs>
        <w:ind w:firstLine="429"/>
        <w:rPr>
          <w:ins w:id="486" w:author="DELL" w:date="2025-12-12T14:25:00Z" w16du:dateUtc="2025-12-12T07:25:00Z"/>
          <w:rFonts w:asciiTheme="minorHAnsi" w:eastAsiaTheme="minorEastAsia" w:hAnsiTheme="minorHAnsi" w:cstheme="minorBidi"/>
          <w:noProof/>
          <w:color w:val="auto"/>
          <w:sz w:val="24"/>
          <w:szCs w:val="24"/>
        </w:rPr>
        <w:pPrChange w:id="487" w:author="DELL" w:date="2025-12-12T14:28:00Z" w16du:dateUtc="2025-12-12T07:28:00Z">
          <w:pPr>
            <w:pStyle w:val="TOC2"/>
            <w:tabs>
              <w:tab w:val="left" w:pos="1680"/>
              <w:tab w:val="right" w:leader="dot" w:pos="9061"/>
            </w:tabs>
          </w:pPr>
        </w:pPrChange>
      </w:pPr>
      <w:ins w:id="48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"_Toc216441984"</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3.4.</w:t>
        </w:r>
        <w:r>
          <w:rPr>
            <w:rFonts w:asciiTheme="minorHAnsi" w:eastAsiaTheme="minorEastAsia" w:hAnsiTheme="minorHAnsi" w:cstheme="minorBidi"/>
            <w:noProof/>
            <w:color w:val="auto"/>
            <w:sz w:val="24"/>
            <w:szCs w:val="24"/>
          </w:rPr>
          <w:tab/>
        </w:r>
        <w:r w:rsidRPr="00154DA8">
          <w:rPr>
            <w:rStyle w:val="Hyperlink"/>
            <w:noProof/>
          </w:rPr>
          <w:t>Kiến trúc hệ thống</w:t>
        </w:r>
        <w:r>
          <w:rPr>
            <w:noProof/>
            <w:webHidden/>
          </w:rPr>
          <w:tab/>
        </w:r>
        <w:r>
          <w:rPr>
            <w:noProof/>
            <w:webHidden/>
          </w:rPr>
          <w:fldChar w:fldCharType="begin"/>
        </w:r>
        <w:r>
          <w:rPr>
            <w:noProof/>
            <w:webHidden/>
          </w:rPr>
          <w:instrText xml:space="preserve"> PAGEREF _Toc216441984 \h </w:instrText>
        </w:r>
        <w:r>
          <w:rPr>
            <w:noProof/>
            <w:webHidden/>
          </w:rPr>
        </w:r>
        <w:r>
          <w:rPr>
            <w:noProof/>
            <w:webHidden/>
          </w:rPr>
          <w:fldChar w:fldCharType="separate"/>
        </w:r>
      </w:ins>
      <w:ins w:id="489" w:author="DELL" w:date="2025-12-12T22:14:00Z" w16du:dateUtc="2025-12-12T15:14:00Z">
        <w:r w:rsidR="009A3885">
          <w:rPr>
            <w:noProof/>
            <w:webHidden/>
          </w:rPr>
          <w:t>15</w:t>
        </w:r>
      </w:ins>
      <w:ins w:id="490" w:author="DELL" w:date="2025-12-12T14:25:00Z" w16du:dateUtc="2025-12-12T07:25:00Z">
        <w:r>
          <w:rPr>
            <w:noProof/>
            <w:webHidden/>
          </w:rPr>
          <w:fldChar w:fldCharType="end"/>
        </w:r>
        <w:r w:rsidRPr="00154DA8">
          <w:rPr>
            <w:rStyle w:val="Hyperlink"/>
            <w:noProof/>
          </w:rPr>
          <w:fldChar w:fldCharType="end"/>
        </w:r>
      </w:ins>
    </w:p>
    <w:p w14:paraId="10A17E48" w14:textId="6715D6F1" w:rsidR="003D021C" w:rsidRDefault="003D021C" w:rsidP="003D021C">
      <w:pPr>
        <w:pStyle w:val="TOC2"/>
        <w:tabs>
          <w:tab w:val="left" w:pos="1276"/>
          <w:tab w:val="right" w:leader="dot" w:pos="9061"/>
        </w:tabs>
        <w:ind w:firstLine="429"/>
        <w:rPr>
          <w:ins w:id="491" w:author="DELL" w:date="2025-12-12T14:25:00Z" w16du:dateUtc="2025-12-12T07:25:00Z"/>
          <w:rFonts w:asciiTheme="minorHAnsi" w:eastAsiaTheme="minorEastAsia" w:hAnsiTheme="minorHAnsi" w:cstheme="minorBidi"/>
          <w:noProof/>
          <w:color w:val="auto"/>
          <w:sz w:val="24"/>
          <w:szCs w:val="24"/>
        </w:rPr>
        <w:pPrChange w:id="492" w:author="DELL" w:date="2025-12-12T14:28:00Z" w16du:dateUtc="2025-12-12T07:28:00Z">
          <w:pPr>
            <w:pStyle w:val="TOC2"/>
            <w:tabs>
              <w:tab w:val="left" w:pos="1680"/>
              <w:tab w:val="right" w:leader="dot" w:pos="9061"/>
            </w:tabs>
          </w:pPr>
        </w:pPrChange>
      </w:pPr>
      <w:ins w:id="493"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"_Toc216441985"</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lang w:val="zh-CN"/>
          </w:rPr>
          <w:t>3.5.</w:t>
        </w:r>
        <w:r>
          <w:rPr>
            <w:rFonts w:asciiTheme="minorHAnsi" w:eastAsiaTheme="minorEastAsia" w:hAnsiTheme="minorHAnsi" w:cstheme="minorBidi"/>
            <w:noProof/>
            <w:color w:val="auto"/>
            <w:sz w:val="24"/>
            <w:szCs w:val="24"/>
          </w:rPr>
          <w:tab/>
        </w:r>
        <w:r w:rsidRPr="00154DA8">
          <w:rPr>
            <w:rStyle w:val="Hyperlink"/>
            <w:noProof/>
            <w:lang w:val="zh-CN"/>
          </w:rPr>
          <w:t>Tổng quan ba lớp</w:t>
        </w:r>
        <w:r>
          <w:rPr>
            <w:noProof/>
            <w:webHidden/>
          </w:rPr>
          <w:tab/>
        </w:r>
        <w:r>
          <w:rPr>
            <w:noProof/>
            <w:webHidden/>
          </w:rPr>
          <w:fldChar w:fldCharType="begin"/>
        </w:r>
        <w:r>
          <w:rPr>
            <w:noProof/>
            <w:webHidden/>
          </w:rPr>
          <w:instrText xml:space="preserve"> PAGEREF _Toc216441985 \h </w:instrText>
        </w:r>
        <w:r>
          <w:rPr>
            <w:noProof/>
            <w:webHidden/>
          </w:rPr>
        </w:r>
        <w:r>
          <w:rPr>
            <w:noProof/>
            <w:webHidden/>
          </w:rPr>
          <w:fldChar w:fldCharType="separate"/>
        </w:r>
      </w:ins>
      <w:ins w:id="494" w:author="DELL" w:date="2025-12-12T22:14:00Z" w16du:dateUtc="2025-12-12T15:14:00Z">
        <w:r w:rsidR="009A3885">
          <w:rPr>
            <w:noProof/>
            <w:webHidden/>
          </w:rPr>
          <w:t>15</w:t>
        </w:r>
      </w:ins>
      <w:ins w:id="495" w:author="DELL" w:date="2025-12-12T14:25:00Z" w16du:dateUtc="2025-12-12T07:25:00Z">
        <w:r>
          <w:rPr>
            <w:noProof/>
            <w:webHidden/>
          </w:rPr>
          <w:fldChar w:fldCharType="end"/>
        </w:r>
        <w:r w:rsidRPr="00154DA8">
          <w:rPr>
            <w:rStyle w:val="Hyperlink"/>
            <w:noProof/>
          </w:rPr>
          <w:fldChar w:fldCharType="end"/>
        </w:r>
      </w:ins>
    </w:p>
    <w:p w14:paraId="1E764B34" w14:textId="7CAC4CBA" w:rsidR="003D021C" w:rsidRDefault="003D021C" w:rsidP="003D021C">
      <w:pPr>
        <w:pStyle w:val="TOC2"/>
        <w:tabs>
          <w:tab w:val="left" w:pos="1276"/>
          <w:tab w:val="left" w:pos="1920"/>
          <w:tab w:val="right" w:leader="dot" w:pos="9061"/>
        </w:tabs>
        <w:ind w:firstLine="429"/>
        <w:rPr>
          <w:ins w:id="496" w:author="DELL" w:date="2025-12-12T14:25:00Z" w16du:dateUtc="2025-12-12T07:25:00Z"/>
          <w:rFonts w:asciiTheme="minorHAnsi" w:eastAsiaTheme="minorEastAsia" w:hAnsiTheme="minorHAnsi" w:cstheme="minorBidi"/>
          <w:noProof/>
          <w:color w:val="auto"/>
          <w:sz w:val="24"/>
          <w:szCs w:val="24"/>
        </w:rPr>
        <w:pPrChange w:id="497" w:author="DELL" w:date="2025-12-12T14:28:00Z" w16du:dateUtc="2025-12-12T07:28:00Z">
          <w:pPr>
            <w:pStyle w:val="TOC2"/>
            <w:tabs>
              <w:tab w:val="left" w:pos="1920"/>
              <w:tab w:val="right" w:leader="dot" w:pos="9061"/>
            </w:tabs>
          </w:pPr>
        </w:pPrChange>
      </w:pPr>
      <w:ins w:id="49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"_Toc216441986"</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lang w:val="zh-CN"/>
          </w:rPr>
          <w:t>3.10.</w:t>
        </w:r>
        <w:r>
          <w:rPr>
            <w:rFonts w:asciiTheme="minorHAnsi" w:eastAsiaTheme="minorEastAsia" w:hAnsiTheme="minorHAnsi" w:cstheme="minorBidi"/>
            <w:noProof/>
            <w:color w:val="auto"/>
            <w:sz w:val="24"/>
            <w:szCs w:val="24"/>
          </w:rPr>
          <w:tab/>
        </w:r>
        <w:r w:rsidRPr="00154DA8">
          <w:rPr>
            <w:rStyle w:val="Hyperlink"/>
            <w:noProof/>
            <w:lang w:val="zh-CN"/>
          </w:rPr>
          <w:t>Chiến lược kiểm thử</w:t>
        </w:r>
        <w:r>
          <w:rPr>
            <w:noProof/>
            <w:webHidden/>
          </w:rPr>
          <w:tab/>
        </w:r>
        <w:r>
          <w:rPr>
            <w:noProof/>
            <w:webHidden/>
          </w:rPr>
          <w:fldChar w:fldCharType="begin"/>
        </w:r>
        <w:r>
          <w:rPr>
            <w:noProof/>
            <w:webHidden/>
          </w:rPr>
          <w:instrText xml:space="preserve"> PAGEREF _Toc216441986 \h </w:instrText>
        </w:r>
        <w:r>
          <w:rPr>
            <w:noProof/>
            <w:webHidden/>
          </w:rPr>
        </w:r>
        <w:r>
          <w:rPr>
            <w:noProof/>
            <w:webHidden/>
          </w:rPr>
          <w:fldChar w:fldCharType="separate"/>
        </w:r>
      </w:ins>
      <w:ins w:id="499" w:author="DELL" w:date="2025-12-12T22:14:00Z" w16du:dateUtc="2025-12-12T15:14:00Z">
        <w:r w:rsidR="009A3885">
          <w:rPr>
            <w:noProof/>
            <w:webHidden/>
          </w:rPr>
          <w:t>17</w:t>
        </w:r>
      </w:ins>
      <w:ins w:id="500" w:author="DELL" w:date="2025-12-12T14:25:00Z" w16du:dateUtc="2025-12-12T07:25:00Z">
        <w:r>
          <w:rPr>
            <w:noProof/>
            <w:webHidden/>
          </w:rPr>
          <w:fldChar w:fldCharType="end"/>
        </w:r>
        <w:r w:rsidRPr="00154DA8">
          <w:rPr>
            <w:rStyle w:val="Hyperlink"/>
            <w:noProof/>
          </w:rPr>
          <w:fldChar w:fldCharType="end"/>
        </w:r>
      </w:ins>
    </w:p>
    <w:p w14:paraId="3B2FC276" w14:textId="52C0EC6F" w:rsidR="003D021C" w:rsidRPr="003D021C" w:rsidRDefault="003D021C">
      <w:pPr>
        <w:pStyle w:val="TOC1"/>
        <w:tabs>
          <w:tab w:val="right" w:leader="dot" w:pos="9061"/>
        </w:tabs>
        <w:rPr>
          <w:ins w:id="501" w:author="DELL" w:date="2025-12-12T14:25:00Z" w16du:dateUtc="2025-12-12T07:25:00Z"/>
          <w:rFonts w:asciiTheme="minorHAnsi" w:eastAsiaTheme="minorEastAsia" w:hAnsiTheme="minorHAnsi" w:cstheme="minorBidi"/>
          <w:b/>
          <w:bCs/>
          <w:noProof/>
          <w:color w:val="auto"/>
          <w:sz w:val="24"/>
          <w:szCs w:val="24"/>
          <w:rPrChange w:id="502" w:author="DELL" w:date="2025-12-12T14:30:00Z" w16du:dateUtc="2025-12-12T07:30:00Z">
            <w:rPr>
              <w:ins w:id="503" w:author="DELL" w:date="2025-12-12T14:25:00Z" w16du:dateUtc="2025-12-12T07:25:00Z"/>
              <w:rFonts w:asciiTheme="minorHAnsi" w:eastAsiaTheme="minorEastAsia" w:hAnsiTheme="minorHAnsi" w:cstheme="minorBidi"/>
              <w:noProof/>
              <w:color w:val="auto"/>
              <w:sz w:val="24"/>
              <w:szCs w:val="24"/>
            </w:rPr>
          </w:rPrChange>
        </w:rPr>
      </w:pPr>
      <w:ins w:id="504" w:author="DELL" w:date="2025-12-12T14:25:00Z" w16du:dateUtc="2025-12-12T07:25:00Z">
        <w:r w:rsidRPr="003D021C">
          <w:rPr>
            <w:rStyle w:val="Hyperlink"/>
            <w:b/>
            <w:bCs/>
            <w:noProof/>
            <w:rPrChange w:id="505" w:author="DELL" w:date="2025-12-12T14:30:00Z" w16du:dateUtc="2025-12-12T07:30:00Z">
              <w:rPr>
                <w:rStyle w:val="Hyperlink"/>
                <w:noProof/>
              </w:rPr>
            </w:rPrChange>
          </w:rPr>
          <w:fldChar w:fldCharType="begin"/>
        </w:r>
        <w:r w:rsidRPr="003D021C">
          <w:rPr>
            <w:rStyle w:val="Hyperlink"/>
            <w:b/>
            <w:bCs/>
            <w:noProof/>
            <w:rPrChange w:id="506" w:author="DELL" w:date="2025-12-12T14:30:00Z" w16du:dateUtc="2025-12-12T07:30:00Z">
              <w:rPr>
                <w:rStyle w:val="Hyperlink"/>
                <w:noProof/>
              </w:rPr>
            </w:rPrChange>
          </w:rPr>
          <w:instrText xml:space="preserve"> </w:instrText>
        </w:r>
        <w:r w:rsidRPr="003D021C">
          <w:rPr>
            <w:b/>
            <w:bCs/>
            <w:noProof/>
            <w:rPrChange w:id="507" w:author="DELL" w:date="2025-12-12T14:30:00Z" w16du:dateUtc="2025-12-12T07:30:00Z">
              <w:rPr>
                <w:noProof/>
              </w:rPr>
            </w:rPrChange>
          </w:rPr>
          <w:instrText>HYPERLINK \l "_Toc216441987"</w:instrText>
        </w:r>
        <w:r w:rsidRPr="003D021C">
          <w:rPr>
            <w:rStyle w:val="Hyperlink"/>
            <w:b/>
            <w:bCs/>
            <w:noProof/>
            <w:rPrChange w:id="508" w:author="DELL" w:date="2025-12-12T14:30:00Z" w16du:dateUtc="2025-12-12T07:30:00Z">
              <w:rPr>
                <w:rStyle w:val="Hyperlink"/>
                <w:noProof/>
              </w:rPr>
            </w:rPrChange>
          </w:rPr>
          <w:instrText xml:space="preserve"> </w:instrText>
        </w:r>
        <w:r w:rsidRPr="003D021C">
          <w:rPr>
            <w:rStyle w:val="Hyperlink"/>
            <w:b/>
            <w:bCs/>
            <w:noProof/>
            <w:rPrChange w:id="509" w:author="DELL" w:date="2025-12-12T14:30:00Z" w16du:dateUtc="2025-12-12T07:30:00Z">
              <w:rPr>
                <w:rStyle w:val="Hyperlink"/>
                <w:noProof/>
              </w:rPr>
            </w:rPrChange>
          </w:rPr>
        </w:r>
        <w:r w:rsidRPr="003D021C">
          <w:rPr>
            <w:rStyle w:val="Hyperlink"/>
            <w:b/>
            <w:bCs/>
            <w:noProof/>
            <w:rPrChange w:id="510" w:author="DELL" w:date="2025-12-12T14:30:00Z" w16du:dateUtc="2025-12-12T07:30:00Z">
              <w:rPr>
                <w:rStyle w:val="Hyperlink"/>
                <w:noProof/>
              </w:rPr>
            </w:rPrChange>
          </w:rPr>
          <w:fldChar w:fldCharType="separate"/>
        </w:r>
        <w:r w:rsidRPr="003D021C">
          <w:rPr>
            <w:rStyle w:val="Hyperlink"/>
            <w:b/>
            <w:bCs/>
            <w:noProof/>
            <w:rPrChange w:id="511" w:author="DELL" w:date="2025-12-12T14:30:00Z" w16du:dateUtc="2025-12-12T07:30:00Z">
              <w:rPr>
                <w:rStyle w:val="Hyperlink"/>
                <w:noProof/>
              </w:rPr>
            </w:rPrChange>
          </w:rPr>
          <w:t>CHƯƠNG 4: KẾT QUẢ NGHIÊN CỨU</w:t>
        </w:r>
        <w:r w:rsidRPr="003D021C">
          <w:rPr>
            <w:b/>
            <w:bCs/>
            <w:noProof/>
            <w:webHidden/>
            <w:rPrChange w:id="512" w:author="DELL" w:date="2025-12-12T14:30:00Z" w16du:dateUtc="2025-12-12T07:30:00Z">
              <w:rPr>
                <w:noProof/>
                <w:webHidden/>
              </w:rPr>
            </w:rPrChange>
          </w:rPr>
          <w:tab/>
        </w:r>
        <w:r w:rsidRPr="003D021C">
          <w:rPr>
            <w:b/>
            <w:bCs/>
            <w:noProof/>
            <w:webHidden/>
            <w:rPrChange w:id="513" w:author="DELL" w:date="2025-12-12T14:30:00Z" w16du:dateUtc="2025-12-12T07:30:00Z">
              <w:rPr>
                <w:noProof/>
                <w:webHidden/>
              </w:rPr>
            </w:rPrChange>
          </w:rPr>
          <w:fldChar w:fldCharType="begin"/>
        </w:r>
        <w:r w:rsidRPr="003D021C">
          <w:rPr>
            <w:b/>
            <w:bCs/>
            <w:noProof/>
            <w:webHidden/>
            <w:rPrChange w:id="514" w:author="DELL" w:date="2025-12-12T14:30:00Z" w16du:dateUtc="2025-12-12T07:30:00Z">
              <w:rPr>
                <w:noProof/>
                <w:webHidden/>
              </w:rPr>
            </w:rPrChange>
          </w:rPr>
          <w:instrText xml:space="preserve"> PAGEREF _Toc216441987 \h </w:instrText>
        </w:r>
        <w:r w:rsidRPr="003D021C">
          <w:rPr>
            <w:b/>
            <w:bCs/>
            <w:noProof/>
            <w:webHidden/>
            <w:rPrChange w:id="515" w:author="DELL" w:date="2025-12-12T14:30:00Z" w16du:dateUtc="2025-12-12T07:30:00Z">
              <w:rPr>
                <w:noProof/>
                <w:webHidden/>
              </w:rPr>
            </w:rPrChange>
          </w:rPr>
        </w:r>
        <w:r w:rsidRPr="003D021C">
          <w:rPr>
            <w:b/>
            <w:bCs/>
            <w:noProof/>
            <w:webHidden/>
            <w:rPrChange w:id="516" w:author="DELL" w:date="2025-12-12T14:30:00Z" w16du:dateUtc="2025-12-12T07:30:00Z">
              <w:rPr>
                <w:noProof/>
                <w:webHidden/>
              </w:rPr>
            </w:rPrChange>
          </w:rPr>
          <w:fldChar w:fldCharType="separate"/>
        </w:r>
      </w:ins>
      <w:ins w:id="517" w:author="DELL" w:date="2025-12-12T22:14:00Z" w16du:dateUtc="2025-12-12T15:14:00Z">
        <w:r w:rsidR="009A3885">
          <w:rPr>
            <w:b/>
            <w:bCs/>
            <w:noProof/>
            <w:webHidden/>
          </w:rPr>
          <w:t>18</w:t>
        </w:r>
      </w:ins>
      <w:ins w:id="518" w:author="DELL" w:date="2025-12-12T14:25:00Z" w16du:dateUtc="2025-12-12T07:25:00Z">
        <w:r w:rsidRPr="003D021C">
          <w:rPr>
            <w:b/>
            <w:bCs/>
            <w:noProof/>
            <w:webHidden/>
            <w:rPrChange w:id="519" w:author="DELL" w:date="2025-12-12T14:30:00Z" w16du:dateUtc="2025-12-12T07:30:00Z">
              <w:rPr>
                <w:noProof/>
                <w:webHidden/>
              </w:rPr>
            </w:rPrChange>
          </w:rPr>
          <w:fldChar w:fldCharType="end"/>
        </w:r>
        <w:r w:rsidRPr="003D021C">
          <w:rPr>
            <w:rStyle w:val="Hyperlink"/>
            <w:b/>
            <w:bCs/>
            <w:noProof/>
            <w:rPrChange w:id="520" w:author="DELL" w:date="2025-12-12T14:30:00Z" w16du:dateUtc="2025-12-12T07:30:00Z">
              <w:rPr>
                <w:rStyle w:val="Hyperlink"/>
                <w:noProof/>
              </w:rPr>
            </w:rPrChange>
          </w:rPr>
          <w:fldChar w:fldCharType="end"/>
        </w:r>
      </w:ins>
    </w:p>
    <w:p w14:paraId="32440807" w14:textId="54C34871" w:rsidR="003D021C" w:rsidRDefault="003D021C" w:rsidP="003D021C">
      <w:pPr>
        <w:pStyle w:val="TOC2"/>
        <w:tabs>
          <w:tab w:val="right" w:leader="dot" w:pos="9061"/>
        </w:tabs>
        <w:ind w:firstLine="429"/>
        <w:rPr>
          <w:ins w:id="521" w:author="DELL" w:date="2025-12-12T14:25:00Z" w16du:dateUtc="2025-12-12T07:25:00Z"/>
          <w:rFonts w:asciiTheme="minorHAnsi" w:eastAsiaTheme="minorEastAsia" w:hAnsiTheme="minorHAnsi" w:cstheme="minorBidi"/>
          <w:noProof/>
          <w:color w:val="auto"/>
          <w:sz w:val="24"/>
          <w:szCs w:val="24"/>
        </w:rPr>
        <w:pPrChange w:id="522" w:author="DELL" w:date="2025-12-12T14:28:00Z" w16du:dateUtc="2025-12-12T07:28:00Z">
          <w:pPr>
            <w:pStyle w:val="TOC2"/>
            <w:tabs>
              <w:tab w:val="right" w:leader="dot" w:pos="9061"/>
            </w:tabs>
          </w:pPr>
        </w:pPrChange>
      </w:pPr>
      <w:ins w:id="523"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"_Toc216441988"</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4.1. Chức năng dành cho khách hàng</w:t>
        </w:r>
        <w:r>
          <w:rPr>
            <w:noProof/>
            <w:webHidden/>
          </w:rPr>
          <w:tab/>
        </w:r>
        <w:r>
          <w:rPr>
            <w:noProof/>
            <w:webHidden/>
          </w:rPr>
          <w:fldChar w:fldCharType="begin"/>
        </w:r>
        <w:r>
          <w:rPr>
            <w:noProof/>
            <w:webHidden/>
          </w:rPr>
          <w:instrText xml:space="preserve"> PAGEREF _Toc216441988 \h </w:instrText>
        </w:r>
        <w:r>
          <w:rPr>
            <w:noProof/>
            <w:webHidden/>
          </w:rPr>
        </w:r>
        <w:r>
          <w:rPr>
            <w:noProof/>
            <w:webHidden/>
          </w:rPr>
          <w:fldChar w:fldCharType="separate"/>
        </w:r>
      </w:ins>
      <w:ins w:id="524" w:author="DELL" w:date="2025-12-12T22:14:00Z" w16du:dateUtc="2025-12-12T15:14:00Z">
        <w:r w:rsidR="009A3885">
          <w:rPr>
            <w:noProof/>
            <w:webHidden/>
          </w:rPr>
          <w:t>18</w:t>
        </w:r>
      </w:ins>
      <w:ins w:id="525" w:author="DELL" w:date="2025-12-12T14:25:00Z" w16du:dateUtc="2025-12-12T07:25:00Z">
        <w:r>
          <w:rPr>
            <w:noProof/>
            <w:webHidden/>
          </w:rPr>
          <w:fldChar w:fldCharType="end"/>
        </w:r>
        <w:r w:rsidRPr="00154DA8">
          <w:rPr>
            <w:rStyle w:val="Hyperlink"/>
            <w:noProof/>
          </w:rPr>
          <w:fldChar w:fldCharType="end"/>
        </w:r>
      </w:ins>
    </w:p>
    <w:p w14:paraId="26CCAC3A" w14:textId="525FEA2C" w:rsidR="003D021C" w:rsidRPr="003D021C" w:rsidRDefault="003D021C" w:rsidP="003D021C">
      <w:pPr>
        <w:pStyle w:val="TOC1"/>
        <w:tabs>
          <w:tab w:val="right" w:leader="dot" w:pos="9061"/>
        </w:tabs>
        <w:ind w:firstLine="709"/>
        <w:rPr>
          <w:ins w:id="526" w:author="DELL" w:date="2025-12-12T14:25:00Z" w16du:dateUtc="2025-12-12T07:25:00Z"/>
          <w:rFonts w:asciiTheme="minorHAnsi" w:eastAsiaTheme="minorEastAsia" w:hAnsiTheme="minorHAnsi" w:cstheme="minorBidi"/>
          <w:noProof/>
          <w:sz w:val="24"/>
          <w:szCs w:val="24"/>
          <w:rPrChange w:id="527" w:author="DELL" w:date="2025-12-12T14:29:00Z" w16du:dateUtc="2025-12-12T07:29:00Z">
            <w:rPr>
              <w:ins w:id="528" w:author="DELL" w:date="2025-12-12T14:25:00Z" w16du:dateUtc="2025-12-12T07:25:00Z"/>
              <w:rFonts w:asciiTheme="minorHAnsi" w:eastAsiaTheme="minorEastAsia" w:hAnsiTheme="minorHAnsi" w:cstheme="minorBidi"/>
              <w:noProof/>
              <w:color w:val="auto"/>
              <w:sz w:val="24"/>
              <w:szCs w:val="24"/>
            </w:rPr>
          </w:rPrChange>
        </w:rPr>
        <w:pPrChange w:id="529" w:author="DELL" w:date="2025-12-12T14:28:00Z" w16du:dateUtc="2025-12-12T07:28:00Z">
          <w:pPr>
            <w:pStyle w:val="TOC1"/>
            <w:tabs>
              <w:tab w:val="right" w:leader="dot" w:pos="9061"/>
            </w:tabs>
          </w:pPr>
        </w:pPrChange>
      </w:pPr>
      <w:ins w:id="530" w:author="DELL" w:date="2025-12-12T14:29:00Z" w16du:dateUtc="2025-12-12T07:29:00Z">
        <w:r w:rsidRPr="003D021C">
          <w:rPr>
            <w:rStyle w:val="Hyperlink"/>
            <w:noProof/>
            <w:color w:val="000000" w:themeColor="text1"/>
            <w:u w:val="none"/>
            <w:lang w:val="vi-VN"/>
            <w:rPrChange w:id="531" w:author="DELL" w:date="2025-12-12T14:29:00Z" w16du:dateUtc="2025-12-12T07:29:00Z">
              <w:rPr>
                <w:rStyle w:val="Hyperlink"/>
                <w:noProof/>
                <w:lang w:val="vi-VN"/>
              </w:rPr>
            </w:rPrChange>
          </w:rPr>
          <w:t>4.2.</w:t>
        </w:r>
      </w:ins>
      <w:ins w:id="532" w:author="DELL" w:date="2025-12-12T14:25:00Z" w16du:dateUtc="2025-12-12T07:25:00Z">
        <w:r w:rsidRPr="003D021C">
          <w:rPr>
            <w:rStyle w:val="Hyperlink"/>
            <w:noProof/>
            <w:color w:val="000000" w:themeColor="text1"/>
            <w:u w:val="none"/>
            <w:rPrChange w:id="533" w:author="DELL" w:date="2025-12-12T14:29:00Z" w16du:dateUtc="2025-12-12T07:29:00Z">
              <w:rPr>
                <w:rStyle w:val="Hyperlink"/>
                <w:noProof/>
              </w:rPr>
            </w:rPrChange>
          </w:rPr>
          <w:fldChar w:fldCharType="begin"/>
        </w:r>
        <w:r w:rsidRPr="003D021C">
          <w:rPr>
            <w:rStyle w:val="Hyperlink"/>
            <w:noProof/>
            <w:color w:val="000000" w:themeColor="text1"/>
            <w:u w:val="none"/>
            <w:rPrChange w:id="534" w:author="DELL" w:date="2025-12-12T14:29:00Z" w16du:dateUtc="2025-12-12T07:29:00Z">
              <w:rPr>
                <w:rStyle w:val="Hyperlink"/>
                <w:noProof/>
              </w:rPr>
            </w:rPrChange>
          </w:rPr>
          <w:instrText xml:space="preserve"> </w:instrText>
        </w:r>
        <w:r w:rsidRPr="003D021C">
          <w:rPr>
            <w:noProof/>
          </w:rPr>
          <w:instrText>HYPERLINK \l "_Toc216441990"</w:instrText>
        </w:r>
        <w:r w:rsidRPr="003D021C">
          <w:rPr>
            <w:rStyle w:val="Hyperlink"/>
            <w:noProof/>
            <w:color w:val="000000" w:themeColor="text1"/>
            <w:u w:val="none"/>
            <w:rPrChange w:id="535" w:author="DELL" w:date="2025-12-12T14:29:00Z" w16du:dateUtc="2025-12-12T07:29:00Z">
              <w:rPr>
                <w:rStyle w:val="Hyperlink"/>
                <w:noProof/>
              </w:rPr>
            </w:rPrChange>
          </w:rPr>
          <w:instrText xml:space="preserve"> </w:instrText>
        </w:r>
        <w:r w:rsidRPr="003D021C">
          <w:rPr>
            <w:rStyle w:val="Hyperlink"/>
            <w:noProof/>
            <w:color w:val="000000" w:themeColor="text1"/>
            <w:u w:val="none"/>
            <w:rPrChange w:id="536" w:author="DELL" w:date="2025-12-12T14:29:00Z" w16du:dateUtc="2025-12-12T07:29:00Z">
              <w:rPr>
                <w:rStyle w:val="Hyperlink"/>
                <w:noProof/>
              </w:rPr>
            </w:rPrChange>
          </w:rPr>
        </w:r>
        <w:r w:rsidRPr="003D021C">
          <w:rPr>
            <w:rStyle w:val="Hyperlink"/>
            <w:noProof/>
            <w:color w:val="000000" w:themeColor="text1"/>
            <w:u w:val="none"/>
            <w:rPrChange w:id="537" w:author="DELL" w:date="2025-12-12T14:29:00Z" w16du:dateUtc="2025-12-12T07:29:00Z">
              <w:rPr>
                <w:rStyle w:val="Hyperlink"/>
                <w:noProof/>
              </w:rPr>
            </w:rPrChange>
          </w:rPr>
          <w:fldChar w:fldCharType="separate"/>
        </w:r>
        <w:r w:rsidRPr="003D021C">
          <w:rPr>
            <w:rStyle w:val="Hyperlink"/>
            <w:noProof/>
            <w:color w:val="000000" w:themeColor="text1"/>
            <w:u w:val="none"/>
            <w:lang w:val="zh-CN"/>
            <w:rPrChange w:id="538" w:author="DELL" w:date="2025-12-12T14:29:00Z" w16du:dateUtc="2025-12-12T07:29:00Z">
              <w:rPr>
                <w:rStyle w:val="Hyperlink"/>
                <w:noProof/>
                <w:lang w:val="zh-CN"/>
              </w:rPr>
            </w:rPrChange>
          </w:rPr>
          <w:t>Chức năng dành cho nhân viên (Staff Features)</w:t>
        </w:r>
        <w:r w:rsidRPr="003D021C">
          <w:rPr>
            <w:noProof/>
            <w:webHidden/>
          </w:rPr>
          <w:tab/>
        </w:r>
        <w:r w:rsidRPr="003D021C">
          <w:rPr>
            <w:noProof/>
            <w:webHidden/>
          </w:rPr>
          <w:fldChar w:fldCharType="begin"/>
        </w:r>
        <w:r w:rsidRPr="003D021C">
          <w:rPr>
            <w:noProof/>
            <w:webHidden/>
          </w:rPr>
          <w:instrText xml:space="preserve"> PAGEREF _Toc216441990 \h </w:instrText>
        </w:r>
        <w:r w:rsidRPr="003D021C">
          <w:rPr>
            <w:noProof/>
            <w:webHidden/>
          </w:rPr>
        </w:r>
        <w:r w:rsidRPr="003D021C">
          <w:rPr>
            <w:noProof/>
            <w:webHidden/>
          </w:rPr>
          <w:fldChar w:fldCharType="separate"/>
        </w:r>
      </w:ins>
      <w:ins w:id="539" w:author="DELL" w:date="2025-12-12T22:14:00Z" w16du:dateUtc="2025-12-12T15:14:00Z">
        <w:r w:rsidR="009A3885">
          <w:rPr>
            <w:noProof/>
            <w:webHidden/>
          </w:rPr>
          <w:t>35</w:t>
        </w:r>
      </w:ins>
      <w:ins w:id="540" w:author="DELL" w:date="2025-12-12T14:25:00Z" w16du:dateUtc="2025-12-12T07:25:00Z">
        <w:r w:rsidRPr="003D021C">
          <w:rPr>
            <w:noProof/>
            <w:webHidden/>
          </w:rPr>
          <w:fldChar w:fldCharType="end"/>
        </w:r>
        <w:r w:rsidRPr="003D021C">
          <w:rPr>
            <w:rStyle w:val="Hyperlink"/>
            <w:noProof/>
            <w:color w:val="000000" w:themeColor="text1"/>
            <w:u w:val="none"/>
            <w:rPrChange w:id="541" w:author="DELL" w:date="2025-12-12T14:29:00Z" w16du:dateUtc="2025-12-12T07:29:00Z">
              <w:rPr>
                <w:rStyle w:val="Hyperlink"/>
                <w:noProof/>
              </w:rPr>
            </w:rPrChange>
          </w:rPr>
          <w:fldChar w:fldCharType="end"/>
        </w:r>
      </w:ins>
    </w:p>
    <w:p w14:paraId="14F7EF89" w14:textId="6763B3B3" w:rsidR="003D021C" w:rsidRDefault="003D021C" w:rsidP="003D021C">
      <w:pPr>
        <w:pStyle w:val="TOC1"/>
        <w:tabs>
          <w:tab w:val="right" w:leader="dot" w:pos="9061"/>
        </w:tabs>
        <w:ind w:firstLine="709"/>
        <w:rPr>
          <w:ins w:id="542" w:author="DELL" w:date="2025-12-12T14:25:00Z" w16du:dateUtc="2025-12-12T07:25:00Z"/>
          <w:rFonts w:asciiTheme="minorHAnsi" w:eastAsiaTheme="minorEastAsia" w:hAnsiTheme="minorHAnsi" w:cstheme="minorBidi"/>
          <w:noProof/>
          <w:color w:val="auto"/>
          <w:sz w:val="24"/>
          <w:szCs w:val="24"/>
        </w:rPr>
        <w:pPrChange w:id="543" w:author="DELL" w:date="2025-12-12T14:28:00Z" w16du:dateUtc="2025-12-12T07:28:00Z">
          <w:pPr>
            <w:pStyle w:val="TOC1"/>
            <w:tabs>
              <w:tab w:val="right" w:leader="dot" w:pos="9061"/>
            </w:tabs>
          </w:pPr>
        </w:pPrChange>
      </w:pPr>
      <w:ins w:id="544"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"_Toc216441991"</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bCs/>
            <w:noProof/>
          </w:rPr>
          <w:t xml:space="preserve">4.3. </w:t>
        </w:r>
        <w:r w:rsidRPr="00154DA8">
          <w:rPr>
            <w:rStyle w:val="Hyperlink"/>
            <w:bCs/>
            <w:noProof/>
            <w:lang w:val="zh-CN"/>
          </w:rPr>
          <w:t>Chức năng dành cho quản trị viên (Admin Features)</w:t>
        </w:r>
        <w:r>
          <w:rPr>
            <w:noProof/>
            <w:webHidden/>
          </w:rPr>
          <w:tab/>
        </w:r>
        <w:r>
          <w:rPr>
            <w:noProof/>
            <w:webHidden/>
          </w:rPr>
          <w:fldChar w:fldCharType="begin"/>
        </w:r>
        <w:r>
          <w:rPr>
            <w:noProof/>
            <w:webHidden/>
          </w:rPr>
          <w:instrText xml:space="preserve"> PAGEREF _Toc216441991 \h </w:instrText>
        </w:r>
        <w:r>
          <w:rPr>
            <w:noProof/>
            <w:webHidden/>
          </w:rPr>
        </w:r>
        <w:r>
          <w:rPr>
            <w:noProof/>
            <w:webHidden/>
          </w:rPr>
          <w:fldChar w:fldCharType="separate"/>
        </w:r>
      </w:ins>
      <w:ins w:id="545" w:author="DELL" w:date="2025-12-12T22:14:00Z" w16du:dateUtc="2025-12-12T15:14:00Z">
        <w:r w:rsidR="009A3885">
          <w:rPr>
            <w:noProof/>
            <w:webHidden/>
          </w:rPr>
          <w:t>39</w:t>
        </w:r>
      </w:ins>
      <w:ins w:id="546" w:author="DELL" w:date="2025-12-12T14:25:00Z" w16du:dateUtc="2025-12-12T07:25:00Z">
        <w:r>
          <w:rPr>
            <w:noProof/>
            <w:webHidden/>
          </w:rPr>
          <w:fldChar w:fldCharType="end"/>
        </w:r>
        <w:r w:rsidRPr="00154DA8">
          <w:rPr>
            <w:rStyle w:val="Hyperlink"/>
            <w:noProof/>
          </w:rPr>
          <w:fldChar w:fldCharType="end"/>
        </w:r>
      </w:ins>
    </w:p>
    <w:p w14:paraId="38B1F0EE" w14:textId="37311C66" w:rsidR="003D021C" w:rsidRPr="003D021C" w:rsidRDefault="003D021C" w:rsidP="003D021C">
      <w:pPr>
        <w:pStyle w:val="TOC2"/>
        <w:tabs>
          <w:tab w:val="right" w:leader="dot" w:pos="9061"/>
        </w:tabs>
        <w:ind w:firstLine="429"/>
        <w:rPr>
          <w:ins w:id="547" w:author="DELL" w:date="2025-12-12T14:25:00Z" w16du:dateUtc="2025-12-12T07:25:00Z"/>
          <w:rFonts w:asciiTheme="minorHAnsi" w:eastAsiaTheme="minorEastAsia" w:hAnsiTheme="minorHAnsi" w:cstheme="minorBidi"/>
          <w:noProof/>
          <w:sz w:val="24"/>
          <w:szCs w:val="24"/>
          <w:rPrChange w:id="548" w:author="DELL" w:date="2025-12-12T14:29:00Z" w16du:dateUtc="2025-12-12T07:29:00Z">
            <w:rPr>
              <w:ins w:id="549" w:author="DELL" w:date="2025-12-12T14:25:00Z" w16du:dateUtc="2025-12-12T07:25:00Z"/>
              <w:rFonts w:asciiTheme="minorHAnsi" w:eastAsiaTheme="minorEastAsia" w:hAnsiTheme="minorHAnsi" w:cstheme="minorBidi"/>
              <w:noProof/>
              <w:color w:val="auto"/>
              <w:sz w:val="24"/>
              <w:szCs w:val="24"/>
            </w:rPr>
          </w:rPrChange>
        </w:rPr>
        <w:pPrChange w:id="550" w:author="DELL" w:date="2025-12-12T14:28:00Z" w16du:dateUtc="2025-12-12T07:28:00Z">
          <w:pPr>
            <w:pStyle w:val="TOC2"/>
            <w:tabs>
              <w:tab w:val="right" w:leader="dot" w:pos="9061"/>
            </w:tabs>
          </w:pPr>
        </w:pPrChange>
      </w:pPr>
      <w:ins w:id="551" w:author="DELL" w:date="2025-12-12T14:28:00Z" w16du:dateUtc="2025-12-12T07:28:00Z">
        <w:r w:rsidRPr="003D021C">
          <w:rPr>
            <w:rStyle w:val="Hyperlink"/>
            <w:noProof/>
            <w:color w:val="000000" w:themeColor="text1"/>
            <w:u w:val="none"/>
            <w:lang w:val="vi-VN"/>
            <w:rPrChange w:id="552" w:author="DELL" w:date="2025-12-12T14:29:00Z" w16du:dateUtc="2025-12-12T07:29:00Z">
              <w:rPr>
                <w:rStyle w:val="Hyperlink"/>
                <w:noProof/>
                <w:lang w:val="vi-VN"/>
              </w:rPr>
            </w:rPrChange>
          </w:rPr>
          <w:t>4.4.</w:t>
        </w:r>
      </w:ins>
      <w:ins w:id="553" w:author="DELL" w:date="2025-12-12T14:25:00Z" w16du:dateUtc="2025-12-12T07:25:00Z">
        <w:r w:rsidRPr="003D021C">
          <w:rPr>
            <w:rStyle w:val="Hyperlink"/>
            <w:noProof/>
            <w:color w:val="000000" w:themeColor="text1"/>
            <w:u w:val="none"/>
            <w:rPrChange w:id="554" w:author="DELL" w:date="2025-12-12T14:29:00Z" w16du:dateUtc="2025-12-12T07:29:00Z">
              <w:rPr>
                <w:rStyle w:val="Hyperlink"/>
                <w:noProof/>
              </w:rPr>
            </w:rPrChange>
          </w:rPr>
          <w:fldChar w:fldCharType="begin"/>
        </w:r>
        <w:r w:rsidRPr="003D021C">
          <w:rPr>
            <w:rStyle w:val="Hyperlink"/>
            <w:noProof/>
            <w:color w:val="000000" w:themeColor="text1"/>
            <w:u w:val="none"/>
            <w:rPrChange w:id="555" w:author="DELL" w:date="2025-12-12T14:29:00Z" w16du:dateUtc="2025-12-12T07:29:00Z">
              <w:rPr>
                <w:rStyle w:val="Hyperlink"/>
                <w:noProof/>
              </w:rPr>
            </w:rPrChange>
          </w:rPr>
          <w:instrText xml:space="preserve"> </w:instrText>
        </w:r>
        <w:r w:rsidRPr="003D021C">
          <w:rPr>
            <w:noProof/>
          </w:rPr>
          <w:instrText>HYPERLINK \l "_Toc216441993"</w:instrText>
        </w:r>
        <w:r w:rsidRPr="003D021C">
          <w:rPr>
            <w:rStyle w:val="Hyperlink"/>
            <w:noProof/>
            <w:color w:val="000000" w:themeColor="text1"/>
            <w:u w:val="none"/>
            <w:rPrChange w:id="556" w:author="DELL" w:date="2025-12-12T14:29:00Z" w16du:dateUtc="2025-12-12T07:29:00Z">
              <w:rPr>
                <w:rStyle w:val="Hyperlink"/>
                <w:noProof/>
              </w:rPr>
            </w:rPrChange>
          </w:rPr>
          <w:instrText xml:space="preserve"> </w:instrText>
        </w:r>
        <w:r w:rsidRPr="003D021C">
          <w:rPr>
            <w:rStyle w:val="Hyperlink"/>
            <w:noProof/>
            <w:color w:val="000000" w:themeColor="text1"/>
            <w:u w:val="none"/>
            <w:rPrChange w:id="557" w:author="DELL" w:date="2025-12-12T14:29:00Z" w16du:dateUtc="2025-12-12T07:29:00Z">
              <w:rPr>
                <w:rStyle w:val="Hyperlink"/>
                <w:noProof/>
              </w:rPr>
            </w:rPrChange>
          </w:rPr>
        </w:r>
        <w:r w:rsidRPr="003D021C">
          <w:rPr>
            <w:rStyle w:val="Hyperlink"/>
            <w:noProof/>
            <w:color w:val="000000" w:themeColor="text1"/>
            <w:u w:val="none"/>
            <w:rPrChange w:id="558" w:author="DELL" w:date="2025-12-12T14:29:00Z" w16du:dateUtc="2025-12-12T07:29:00Z">
              <w:rPr>
                <w:rStyle w:val="Hyperlink"/>
                <w:noProof/>
              </w:rPr>
            </w:rPrChange>
          </w:rPr>
          <w:fldChar w:fldCharType="separate"/>
        </w:r>
        <w:r w:rsidRPr="003D021C">
          <w:rPr>
            <w:rStyle w:val="Hyperlink"/>
            <w:noProof/>
            <w:color w:val="000000" w:themeColor="text1"/>
            <w:u w:val="none"/>
            <w:lang w:val="zh-CN"/>
            <w:rPrChange w:id="559" w:author="DELL" w:date="2025-12-12T14:29:00Z" w16du:dateUtc="2025-12-12T07:29:00Z">
              <w:rPr>
                <w:rStyle w:val="Hyperlink"/>
                <w:noProof/>
                <w:lang w:val="zh-CN"/>
              </w:rPr>
            </w:rPrChange>
          </w:rPr>
          <w:t>Kết quả đạt được</w:t>
        </w:r>
        <w:r w:rsidRPr="003D021C">
          <w:rPr>
            <w:noProof/>
            <w:webHidden/>
          </w:rPr>
          <w:tab/>
        </w:r>
        <w:r w:rsidRPr="003D021C">
          <w:rPr>
            <w:noProof/>
            <w:webHidden/>
          </w:rPr>
          <w:fldChar w:fldCharType="begin"/>
        </w:r>
        <w:r w:rsidRPr="003D021C">
          <w:rPr>
            <w:noProof/>
            <w:webHidden/>
          </w:rPr>
          <w:instrText xml:space="preserve"> PAGEREF _Toc216441993 \h </w:instrText>
        </w:r>
        <w:r w:rsidRPr="003D021C">
          <w:rPr>
            <w:noProof/>
            <w:webHidden/>
          </w:rPr>
        </w:r>
        <w:r w:rsidRPr="003D021C">
          <w:rPr>
            <w:noProof/>
            <w:webHidden/>
          </w:rPr>
          <w:fldChar w:fldCharType="separate"/>
        </w:r>
      </w:ins>
      <w:ins w:id="560" w:author="DELL" w:date="2025-12-12T22:14:00Z" w16du:dateUtc="2025-12-12T15:14:00Z">
        <w:r w:rsidR="009A3885">
          <w:rPr>
            <w:noProof/>
            <w:webHidden/>
          </w:rPr>
          <w:t>51</w:t>
        </w:r>
      </w:ins>
      <w:ins w:id="561" w:author="DELL" w:date="2025-12-12T14:25:00Z" w16du:dateUtc="2025-12-12T07:25:00Z">
        <w:r w:rsidRPr="003D021C">
          <w:rPr>
            <w:noProof/>
            <w:webHidden/>
          </w:rPr>
          <w:fldChar w:fldCharType="end"/>
        </w:r>
        <w:r w:rsidRPr="003D021C">
          <w:rPr>
            <w:rStyle w:val="Hyperlink"/>
            <w:noProof/>
            <w:color w:val="000000" w:themeColor="text1"/>
            <w:u w:val="none"/>
            <w:rPrChange w:id="562" w:author="DELL" w:date="2025-12-12T14:29:00Z" w16du:dateUtc="2025-12-12T07:29:00Z">
              <w:rPr>
                <w:rStyle w:val="Hyperlink"/>
                <w:noProof/>
              </w:rPr>
            </w:rPrChange>
          </w:rPr>
          <w:fldChar w:fldCharType="end"/>
        </w:r>
      </w:ins>
    </w:p>
    <w:p w14:paraId="1D74A6E4" w14:textId="1D0A74BA" w:rsidR="003D021C" w:rsidRPr="003D021C" w:rsidRDefault="003D021C">
      <w:pPr>
        <w:pStyle w:val="TOC1"/>
        <w:tabs>
          <w:tab w:val="right" w:leader="dot" w:pos="9061"/>
        </w:tabs>
        <w:rPr>
          <w:ins w:id="563" w:author="DELL" w:date="2025-12-12T14:25:00Z" w16du:dateUtc="2025-12-12T07:25:00Z"/>
          <w:rFonts w:asciiTheme="minorHAnsi" w:eastAsiaTheme="minorEastAsia" w:hAnsiTheme="minorHAnsi" w:cstheme="minorBidi"/>
          <w:b/>
          <w:bCs/>
          <w:noProof/>
          <w:color w:val="auto"/>
          <w:sz w:val="24"/>
          <w:szCs w:val="24"/>
          <w:rPrChange w:id="564" w:author="DELL" w:date="2025-12-12T14:30:00Z" w16du:dateUtc="2025-12-12T07:30:00Z">
            <w:rPr>
              <w:ins w:id="565" w:author="DELL" w:date="2025-12-12T14:25:00Z" w16du:dateUtc="2025-12-12T07:25:00Z"/>
              <w:rFonts w:asciiTheme="minorHAnsi" w:eastAsiaTheme="minorEastAsia" w:hAnsiTheme="minorHAnsi" w:cstheme="minorBidi"/>
              <w:noProof/>
              <w:color w:val="auto"/>
              <w:sz w:val="24"/>
              <w:szCs w:val="24"/>
            </w:rPr>
          </w:rPrChange>
        </w:rPr>
      </w:pPr>
      <w:ins w:id="566" w:author="DELL" w:date="2025-12-12T14:25:00Z" w16du:dateUtc="2025-12-12T07:25:00Z">
        <w:r w:rsidRPr="003D021C">
          <w:rPr>
            <w:rStyle w:val="Hyperlink"/>
            <w:b/>
            <w:bCs/>
            <w:noProof/>
            <w:rPrChange w:id="567" w:author="DELL" w:date="2025-12-12T14:30:00Z" w16du:dateUtc="2025-12-12T07:30:00Z">
              <w:rPr>
                <w:rStyle w:val="Hyperlink"/>
                <w:noProof/>
              </w:rPr>
            </w:rPrChange>
          </w:rPr>
          <w:fldChar w:fldCharType="begin"/>
        </w:r>
        <w:r w:rsidRPr="003D021C">
          <w:rPr>
            <w:rStyle w:val="Hyperlink"/>
            <w:b/>
            <w:bCs/>
            <w:noProof/>
            <w:rPrChange w:id="568" w:author="DELL" w:date="2025-12-12T14:30:00Z" w16du:dateUtc="2025-12-12T07:30:00Z">
              <w:rPr>
                <w:rStyle w:val="Hyperlink"/>
                <w:noProof/>
              </w:rPr>
            </w:rPrChange>
          </w:rPr>
          <w:instrText xml:space="preserve"> </w:instrText>
        </w:r>
        <w:r w:rsidRPr="003D021C">
          <w:rPr>
            <w:b/>
            <w:bCs/>
            <w:noProof/>
            <w:rPrChange w:id="569" w:author="DELL" w:date="2025-12-12T14:30:00Z" w16du:dateUtc="2025-12-12T07:30:00Z">
              <w:rPr>
                <w:noProof/>
              </w:rPr>
            </w:rPrChange>
          </w:rPr>
          <w:instrText>HYPERLINK \l "_Toc216441994"</w:instrText>
        </w:r>
        <w:r w:rsidRPr="003D021C">
          <w:rPr>
            <w:rStyle w:val="Hyperlink"/>
            <w:b/>
            <w:bCs/>
            <w:noProof/>
            <w:rPrChange w:id="570" w:author="DELL" w:date="2025-12-12T14:30:00Z" w16du:dateUtc="2025-12-12T07:30:00Z">
              <w:rPr>
                <w:rStyle w:val="Hyperlink"/>
                <w:noProof/>
              </w:rPr>
            </w:rPrChange>
          </w:rPr>
          <w:instrText xml:space="preserve"> </w:instrText>
        </w:r>
        <w:r w:rsidRPr="003D021C">
          <w:rPr>
            <w:rStyle w:val="Hyperlink"/>
            <w:b/>
            <w:bCs/>
            <w:noProof/>
            <w:rPrChange w:id="571" w:author="DELL" w:date="2025-12-12T14:30:00Z" w16du:dateUtc="2025-12-12T07:30:00Z">
              <w:rPr>
                <w:rStyle w:val="Hyperlink"/>
                <w:noProof/>
              </w:rPr>
            </w:rPrChange>
          </w:rPr>
        </w:r>
        <w:r w:rsidRPr="003D021C">
          <w:rPr>
            <w:rStyle w:val="Hyperlink"/>
            <w:b/>
            <w:bCs/>
            <w:noProof/>
            <w:rPrChange w:id="572" w:author="DELL" w:date="2025-12-12T14:30:00Z" w16du:dateUtc="2025-12-12T07:30:00Z">
              <w:rPr>
                <w:rStyle w:val="Hyperlink"/>
                <w:noProof/>
              </w:rPr>
            </w:rPrChange>
          </w:rPr>
          <w:fldChar w:fldCharType="separate"/>
        </w:r>
        <w:r w:rsidRPr="003D021C">
          <w:rPr>
            <w:rStyle w:val="Hyperlink"/>
            <w:b/>
            <w:bCs/>
            <w:noProof/>
            <w:rPrChange w:id="573" w:author="DELL" w:date="2025-12-12T14:30:00Z" w16du:dateUtc="2025-12-12T07:30:00Z">
              <w:rPr>
                <w:rStyle w:val="Hyperlink"/>
                <w:noProof/>
              </w:rPr>
            </w:rPrChange>
          </w:rPr>
          <w:t>CHƯƠNG 5: KẾT LUẬN</w:t>
        </w:r>
        <w:r w:rsidRPr="003D021C">
          <w:rPr>
            <w:b/>
            <w:bCs/>
            <w:noProof/>
            <w:webHidden/>
            <w:rPrChange w:id="574" w:author="DELL" w:date="2025-12-12T14:30:00Z" w16du:dateUtc="2025-12-12T07:30:00Z">
              <w:rPr>
                <w:noProof/>
                <w:webHidden/>
              </w:rPr>
            </w:rPrChange>
          </w:rPr>
          <w:tab/>
        </w:r>
        <w:r w:rsidRPr="003D021C">
          <w:rPr>
            <w:b/>
            <w:bCs/>
            <w:noProof/>
            <w:webHidden/>
            <w:rPrChange w:id="575" w:author="DELL" w:date="2025-12-12T14:30:00Z" w16du:dateUtc="2025-12-12T07:30:00Z">
              <w:rPr>
                <w:noProof/>
                <w:webHidden/>
              </w:rPr>
            </w:rPrChange>
          </w:rPr>
          <w:fldChar w:fldCharType="begin"/>
        </w:r>
        <w:r w:rsidRPr="003D021C">
          <w:rPr>
            <w:b/>
            <w:bCs/>
            <w:noProof/>
            <w:webHidden/>
            <w:rPrChange w:id="576" w:author="DELL" w:date="2025-12-12T14:30:00Z" w16du:dateUtc="2025-12-12T07:30:00Z">
              <w:rPr>
                <w:noProof/>
                <w:webHidden/>
              </w:rPr>
            </w:rPrChange>
          </w:rPr>
          <w:instrText xml:space="preserve"> PAGEREF _Toc216441994 \h </w:instrText>
        </w:r>
        <w:r w:rsidRPr="003D021C">
          <w:rPr>
            <w:b/>
            <w:bCs/>
            <w:noProof/>
            <w:webHidden/>
            <w:rPrChange w:id="577" w:author="DELL" w:date="2025-12-12T14:30:00Z" w16du:dateUtc="2025-12-12T07:30:00Z">
              <w:rPr>
                <w:noProof/>
                <w:webHidden/>
              </w:rPr>
            </w:rPrChange>
          </w:rPr>
        </w:r>
        <w:r w:rsidRPr="003D021C">
          <w:rPr>
            <w:b/>
            <w:bCs/>
            <w:noProof/>
            <w:webHidden/>
            <w:rPrChange w:id="578" w:author="DELL" w:date="2025-12-12T14:30:00Z" w16du:dateUtc="2025-12-12T07:30:00Z">
              <w:rPr>
                <w:noProof/>
                <w:webHidden/>
              </w:rPr>
            </w:rPrChange>
          </w:rPr>
          <w:fldChar w:fldCharType="separate"/>
        </w:r>
      </w:ins>
      <w:ins w:id="579" w:author="DELL" w:date="2025-12-12T22:14:00Z" w16du:dateUtc="2025-12-12T15:14:00Z">
        <w:r w:rsidR="009A3885">
          <w:rPr>
            <w:b/>
            <w:bCs/>
            <w:noProof/>
            <w:webHidden/>
          </w:rPr>
          <w:t>53</w:t>
        </w:r>
      </w:ins>
      <w:ins w:id="580" w:author="DELL" w:date="2025-12-12T14:25:00Z" w16du:dateUtc="2025-12-12T07:25:00Z">
        <w:r w:rsidRPr="003D021C">
          <w:rPr>
            <w:b/>
            <w:bCs/>
            <w:noProof/>
            <w:webHidden/>
            <w:rPrChange w:id="581" w:author="DELL" w:date="2025-12-12T14:30:00Z" w16du:dateUtc="2025-12-12T07:30:00Z">
              <w:rPr>
                <w:noProof/>
                <w:webHidden/>
              </w:rPr>
            </w:rPrChange>
          </w:rPr>
          <w:fldChar w:fldCharType="end"/>
        </w:r>
        <w:r w:rsidRPr="003D021C">
          <w:rPr>
            <w:rStyle w:val="Hyperlink"/>
            <w:b/>
            <w:bCs/>
            <w:noProof/>
            <w:rPrChange w:id="582" w:author="DELL" w:date="2025-12-12T14:30:00Z" w16du:dateUtc="2025-12-12T07:30:00Z">
              <w:rPr>
                <w:rStyle w:val="Hyperlink"/>
                <w:noProof/>
              </w:rPr>
            </w:rPrChange>
          </w:rPr>
          <w:fldChar w:fldCharType="end"/>
        </w:r>
      </w:ins>
    </w:p>
    <w:p w14:paraId="1F3336CC" w14:textId="12A7744E" w:rsidR="003D021C" w:rsidRDefault="003D021C">
      <w:pPr>
        <w:pStyle w:val="TOC1"/>
        <w:tabs>
          <w:tab w:val="right" w:leader="dot" w:pos="9061"/>
        </w:tabs>
        <w:rPr>
          <w:ins w:id="583" w:author="DELL" w:date="2025-12-12T14:25:00Z" w16du:dateUtc="2025-12-12T07:25:00Z"/>
          <w:rFonts w:asciiTheme="minorHAnsi" w:eastAsiaTheme="minorEastAsia" w:hAnsiTheme="minorHAnsi" w:cstheme="minorBidi"/>
          <w:noProof/>
          <w:color w:val="auto"/>
          <w:sz w:val="24"/>
          <w:szCs w:val="24"/>
        </w:rPr>
      </w:pPr>
      <w:ins w:id="584"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"_Toc216441995"</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sidRPr="00154DA8">
          <w:rPr>
            <w:rStyle w:val="Hyperlink"/>
            <w:noProof/>
            <w:lang w:val="zh-CN"/>
          </w:rPr>
          <w:t>.1</w:t>
        </w:r>
        <w:r w:rsidRPr="00154DA8">
          <w:rPr>
            <w:rStyle w:val="Hyperlink"/>
            <w:noProof/>
          </w:rPr>
          <w:t xml:space="preserve">. </w:t>
        </w:r>
        <w:r w:rsidRPr="00154DA8">
          <w:rPr>
            <w:rStyle w:val="Hyperlink"/>
            <w:noProof/>
            <w:lang w:val="zh-CN"/>
          </w:rPr>
          <w:t>Kết luận</w:t>
        </w:r>
        <w:r>
          <w:rPr>
            <w:noProof/>
            <w:webHidden/>
          </w:rPr>
          <w:tab/>
        </w:r>
        <w:r>
          <w:rPr>
            <w:noProof/>
            <w:webHidden/>
          </w:rPr>
          <w:fldChar w:fldCharType="begin"/>
        </w:r>
        <w:r>
          <w:rPr>
            <w:noProof/>
            <w:webHidden/>
          </w:rPr>
          <w:instrText xml:space="preserve"> PAGEREF _Toc216441995 \h </w:instrText>
        </w:r>
        <w:r>
          <w:rPr>
            <w:noProof/>
            <w:webHidden/>
          </w:rPr>
        </w:r>
        <w:r>
          <w:rPr>
            <w:noProof/>
            <w:webHidden/>
          </w:rPr>
          <w:fldChar w:fldCharType="separate"/>
        </w:r>
      </w:ins>
      <w:ins w:id="585" w:author="DELL" w:date="2025-12-12T22:14:00Z" w16du:dateUtc="2025-12-12T15:14:00Z">
        <w:r w:rsidR="009A3885">
          <w:rPr>
            <w:noProof/>
            <w:webHidden/>
          </w:rPr>
          <w:t>53</w:t>
        </w:r>
      </w:ins>
      <w:ins w:id="586" w:author="DELL" w:date="2025-12-12T14:25:00Z" w16du:dateUtc="2025-12-12T07:25:00Z">
        <w:r>
          <w:rPr>
            <w:noProof/>
            <w:webHidden/>
          </w:rPr>
          <w:fldChar w:fldCharType="end"/>
        </w:r>
        <w:r w:rsidRPr="00154DA8">
          <w:rPr>
            <w:rStyle w:val="Hyperlink"/>
            <w:noProof/>
          </w:rPr>
          <w:fldChar w:fldCharType="end"/>
        </w:r>
      </w:ins>
    </w:p>
    <w:p w14:paraId="50A4A409" w14:textId="669B286B" w:rsidR="003D021C" w:rsidRDefault="003D021C">
      <w:pPr>
        <w:pStyle w:val="TOC1"/>
        <w:tabs>
          <w:tab w:val="right" w:leader="dot" w:pos="9061"/>
        </w:tabs>
        <w:rPr>
          <w:ins w:id="587" w:author="DELL" w:date="2025-12-12T14:25:00Z" w16du:dateUtc="2025-12-12T07:25:00Z"/>
          <w:rFonts w:asciiTheme="minorHAnsi" w:eastAsiaTheme="minorEastAsia" w:hAnsiTheme="minorHAnsi" w:cstheme="minorBidi"/>
          <w:noProof/>
          <w:color w:val="auto"/>
          <w:sz w:val="24"/>
          <w:szCs w:val="24"/>
        </w:rPr>
      </w:pPr>
      <w:ins w:id="588"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"_Toc216441999"</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sidRPr="00154DA8">
          <w:rPr>
            <w:rStyle w:val="Hyperlink"/>
            <w:noProof/>
            <w:lang w:val="zh-CN"/>
          </w:rPr>
          <w:t>.2</w:t>
        </w:r>
        <w:r w:rsidRPr="00154DA8">
          <w:rPr>
            <w:rStyle w:val="Hyperlink"/>
            <w:noProof/>
          </w:rPr>
          <w:t xml:space="preserve">. </w:t>
        </w:r>
        <w:r w:rsidRPr="00154DA8">
          <w:rPr>
            <w:rStyle w:val="Hyperlink"/>
            <w:noProof/>
            <w:lang w:val="zh-CN"/>
          </w:rPr>
          <w:t>Hướng phát triển</w:t>
        </w:r>
        <w:r>
          <w:rPr>
            <w:noProof/>
            <w:webHidden/>
          </w:rPr>
          <w:tab/>
        </w:r>
        <w:r>
          <w:rPr>
            <w:noProof/>
            <w:webHidden/>
          </w:rPr>
          <w:fldChar w:fldCharType="begin"/>
        </w:r>
        <w:r>
          <w:rPr>
            <w:noProof/>
            <w:webHidden/>
          </w:rPr>
          <w:instrText xml:space="preserve"> PAGEREF _Toc216441999 \h </w:instrText>
        </w:r>
        <w:r>
          <w:rPr>
            <w:noProof/>
            <w:webHidden/>
          </w:rPr>
        </w:r>
        <w:r>
          <w:rPr>
            <w:noProof/>
            <w:webHidden/>
          </w:rPr>
          <w:fldChar w:fldCharType="separate"/>
        </w:r>
      </w:ins>
      <w:ins w:id="589" w:author="DELL" w:date="2025-12-12T22:14:00Z" w16du:dateUtc="2025-12-12T15:14:00Z">
        <w:r w:rsidR="009A3885">
          <w:rPr>
            <w:noProof/>
            <w:webHidden/>
          </w:rPr>
          <w:t>55</w:t>
        </w:r>
      </w:ins>
      <w:ins w:id="590" w:author="DELL" w:date="2025-12-12T14:25:00Z" w16du:dateUtc="2025-12-12T07:25:00Z">
        <w:r>
          <w:rPr>
            <w:noProof/>
            <w:webHidden/>
          </w:rPr>
          <w:fldChar w:fldCharType="end"/>
        </w:r>
        <w:r w:rsidRPr="00154DA8">
          <w:rPr>
            <w:rStyle w:val="Hyperlink"/>
            <w:noProof/>
          </w:rPr>
          <w:fldChar w:fldCharType="end"/>
        </w:r>
      </w:ins>
    </w:p>
    <w:p w14:paraId="68771951" w14:textId="35C8748B" w:rsidR="003D021C" w:rsidRDefault="003D021C">
      <w:pPr>
        <w:pStyle w:val="TOC1"/>
        <w:tabs>
          <w:tab w:val="right" w:leader="dot" w:pos="9061"/>
        </w:tabs>
        <w:rPr>
          <w:ins w:id="591" w:author="DELL" w:date="2025-12-12T14:25:00Z" w16du:dateUtc="2025-12-12T07:25:00Z"/>
          <w:rFonts w:asciiTheme="minorHAnsi" w:eastAsiaTheme="minorEastAsia" w:hAnsiTheme="minorHAnsi" w:cstheme="minorBidi"/>
          <w:noProof/>
          <w:color w:val="auto"/>
          <w:sz w:val="24"/>
          <w:szCs w:val="24"/>
        </w:rPr>
      </w:pPr>
      <w:ins w:id="592"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"_Toc216442004"</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sidRPr="00154DA8">
          <w:rPr>
            <w:rStyle w:val="Hyperlink"/>
            <w:noProof/>
            <w:lang w:val="zh-CN"/>
          </w:rPr>
          <w:t>.3</w:t>
        </w:r>
        <w:r w:rsidRPr="00154DA8">
          <w:rPr>
            <w:rStyle w:val="Hyperlink"/>
            <w:noProof/>
          </w:rPr>
          <w:t xml:space="preserve">. </w:t>
        </w:r>
        <w:r w:rsidRPr="00154DA8">
          <w:rPr>
            <w:rStyle w:val="Hyperlink"/>
            <w:noProof/>
            <w:lang w:val="zh-CN"/>
          </w:rPr>
          <w:t>Khuyến nghị triển khai</w:t>
        </w:r>
        <w:r>
          <w:rPr>
            <w:noProof/>
            <w:webHidden/>
          </w:rPr>
          <w:tab/>
        </w:r>
        <w:r>
          <w:rPr>
            <w:noProof/>
            <w:webHidden/>
          </w:rPr>
          <w:fldChar w:fldCharType="begin"/>
        </w:r>
        <w:r>
          <w:rPr>
            <w:noProof/>
            <w:webHidden/>
          </w:rPr>
          <w:instrText xml:space="preserve"> PAGEREF _Toc216442004 \h </w:instrText>
        </w:r>
        <w:r>
          <w:rPr>
            <w:noProof/>
            <w:webHidden/>
          </w:rPr>
        </w:r>
        <w:r>
          <w:rPr>
            <w:noProof/>
            <w:webHidden/>
          </w:rPr>
          <w:fldChar w:fldCharType="separate"/>
        </w:r>
      </w:ins>
      <w:ins w:id="593" w:author="DELL" w:date="2025-12-12T22:14:00Z" w16du:dateUtc="2025-12-12T15:14:00Z">
        <w:r w:rsidR="009A3885">
          <w:rPr>
            <w:noProof/>
            <w:webHidden/>
          </w:rPr>
          <w:t>57</w:t>
        </w:r>
      </w:ins>
      <w:ins w:id="594" w:author="DELL" w:date="2025-12-12T14:25:00Z" w16du:dateUtc="2025-12-12T07:25:00Z">
        <w:r>
          <w:rPr>
            <w:noProof/>
            <w:webHidden/>
          </w:rPr>
          <w:fldChar w:fldCharType="end"/>
        </w:r>
        <w:r w:rsidRPr="00154DA8">
          <w:rPr>
            <w:rStyle w:val="Hyperlink"/>
            <w:noProof/>
          </w:rPr>
          <w:fldChar w:fldCharType="end"/>
        </w:r>
      </w:ins>
    </w:p>
    <w:p w14:paraId="3C132DB0" w14:textId="3A7BBB8D" w:rsidR="003D021C" w:rsidRDefault="003D021C">
      <w:pPr>
        <w:pStyle w:val="TOC1"/>
        <w:tabs>
          <w:tab w:val="right" w:leader="dot" w:pos="9061"/>
        </w:tabs>
        <w:rPr>
          <w:ins w:id="595" w:author="DELL" w:date="2025-12-12T14:25:00Z" w16du:dateUtc="2025-12-12T07:25:00Z"/>
          <w:rFonts w:asciiTheme="minorHAnsi" w:eastAsiaTheme="minorEastAsia" w:hAnsiTheme="minorHAnsi" w:cstheme="minorBidi"/>
          <w:noProof/>
          <w:color w:val="auto"/>
          <w:sz w:val="24"/>
          <w:szCs w:val="24"/>
        </w:rPr>
      </w:pPr>
      <w:ins w:id="596" w:author="DELL" w:date="2025-12-12T14:25:00Z" w16du:dateUtc="2025-12-12T07:25:00Z">
        <w:r w:rsidRPr="00154DA8">
          <w:rPr>
            <w:rStyle w:val="Hyperlink"/>
            <w:noProof/>
          </w:rPr>
          <w:fldChar w:fldCharType="begin"/>
        </w:r>
        <w:r w:rsidRPr="00154DA8">
          <w:rPr>
            <w:rStyle w:val="Hyperlink"/>
            <w:noProof/>
          </w:rPr>
          <w:instrText xml:space="preserve"> </w:instrText>
        </w:r>
        <w:r>
          <w:rPr>
            <w:noProof/>
          </w:rPr>
          <w:instrText>HYPERLINK \l "_Toc216442005"</w:instrText>
        </w:r>
        <w:r w:rsidRPr="00154DA8">
          <w:rPr>
            <w:rStyle w:val="Hyperlink"/>
            <w:noProof/>
          </w:rPr>
          <w:instrText xml:space="preserve"> </w:instrText>
        </w:r>
        <w:r w:rsidRPr="00154DA8">
          <w:rPr>
            <w:rStyle w:val="Hyperlink"/>
            <w:noProof/>
          </w:rPr>
        </w:r>
        <w:r w:rsidRPr="00154DA8">
          <w:rPr>
            <w:rStyle w:val="Hyperlink"/>
            <w:noProof/>
          </w:rPr>
          <w:fldChar w:fldCharType="separate"/>
        </w:r>
        <w:r w:rsidRPr="00154DA8">
          <w:rPr>
            <w:rStyle w:val="Hyperlink"/>
            <w:noProof/>
          </w:rPr>
          <w:t>5</w:t>
        </w:r>
        <w:r w:rsidRPr="00154DA8">
          <w:rPr>
            <w:rStyle w:val="Hyperlink"/>
            <w:noProof/>
            <w:lang w:val="zh-CN"/>
          </w:rPr>
          <w:t>.4</w:t>
        </w:r>
        <w:r w:rsidRPr="00154DA8">
          <w:rPr>
            <w:rStyle w:val="Hyperlink"/>
            <w:noProof/>
          </w:rPr>
          <w:t xml:space="preserve">. </w:t>
        </w:r>
        <w:r w:rsidRPr="00154DA8">
          <w:rPr>
            <w:rStyle w:val="Hyperlink"/>
            <w:noProof/>
            <w:lang w:val="zh-CN"/>
          </w:rPr>
          <w:t>Tổng kết</w:t>
        </w:r>
        <w:r>
          <w:rPr>
            <w:noProof/>
            <w:webHidden/>
          </w:rPr>
          <w:tab/>
        </w:r>
        <w:r>
          <w:rPr>
            <w:noProof/>
            <w:webHidden/>
          </w:rPr>
          <w:fldChar w:fldCharType="begin"/>
        </w:r>
        <w:r>
          <w:rPr>
            <w:noProof/>
            <w:webHidden/>
          </w:rPr>
          <w:instrText xml:space="preserve"> PAGEREF _Toc216442005 \h </w:instrText>
        </w:r>
        <w:r>
          <w:rPr>
            <w:noProof/>
            <w:webHidden/>
          </w:rPr>
        </w:r>
        <w:r>
          <w:rPr>
            <w:noProof/>
            <w:webHidden/>
          </w:rPr>
          <w:fldChar w:fldCharType="separate"/>
        </w:r>
      </w:ins>
      <w:ins w:id="597" w:author="DELL" w:date="2025-12-12T22:14:00Z" w16du:dateUtc="2025-12-12T15:14:00Z">
        <w:r w:rsidR="009A3885">
          <w:rPr>
            <w:noProof/>
            <w:webHidden/>
          </w:rPr>
          <w:t>57</w:t>
        </w:r>
      </w:ins>
      <w:ins w:id="598" w:author="DELL" w:date="2025-12-12T14:25:00Z" w16du:dateUtc="2025-12-12T07:25:00Z">
        <w:r>
          <w:rPr>
            <w:noProof/>
            <w:webHidden/>
          </w:rPr>
          <w:fldChar w:fldCharType="end"/>
        </w:r>
        <w:r w:rsidRPr="00154DA8">
          <w:rPr>
            <w:rStyle w:val="Hyperlink"/>
            <w:noProof/>
          </w:rPr>
          <w:fldChar w:fldCharType="end"/>
        </w:r>
      </w:ins>
    </w:p>
    <w:p w14:paraId="46CC9D0B" w14:textId="4BFDAC8D" w:rsidR="003D021C" w:rsidRPr="003D021C" w:rsidRDefault="003D021C">
      <w:pPr>
        <w:pStyle w:val="TOC1"/>
        <w:tabs>
          <w:tab w:val="right" w:leader="dot" w:pos="9061"/>
        </w:tabs>
        <w:rPr>
          <w:ins w:id="599" w:author="DELL" w:date="2025-12-12T14:25:00Z" w16du:dateUtc="2025-12-12T07:25:00Z"/>
          <w:rFonts w:asciiTheme="minorHAnsi" w:eastAsiaTheme="minorEastAsia" w:hAnsiTheme="minorHAnsi" w:cstheme="minorBidi"/>
          <w:b/>
          <w:bCs/>
          <w:noProof/>
          <w:color w:val="auto"/>
          <w:sz w:val="24"/>
          <w:szCs w:val="24"/>
          <w:rPrChange w:id="600" w:author="DELL" w:date="2025-12-12T14:30:00Z" w16du:dateUtc="2025-12-12T07:30:00Z">
            <w:rPr>
              <w:ins w:id="601" w:author="DELL" w:date="2025-12-12T14:25:00Z" w16du:dateUtc="2025-12-12T07:25:00Z"/>
              <w:rFonts w:asciiTheme="minorHAnsi" w:eastAsiaTheme="minorEastAsia" w:hAnsiTheme="minorHAnsi" w:cstheme="minorBidi"/>
              <w:noProof/>
              <w:color w:val="auto"/>
              <w:sz w:val="24"/>
              <w:szCs w:val="24"/>
            </w:rPr>
          </w:rPrChange>
        </w:rPr>
      </w:pPr>
      <w:ins w:id="602" w:author="DELL" w:date="2025-12-12T14:25:00Z" w16du:dateUtc="2025-12-12T07:25:00Z">
        <w:r w:rsidRPr="003D021C">
          <w:rPr>
            <w:rStyle w:val="Hyperlink"/>
            <w:b/>
            <w:bCs/>
            <w:noProof/>
            <w:rPrChange w:id="603" w:author="DELL" w:date="2025-12-12T14:30:00Z" w16du:dateUtc="2025-12-12T07:30:00Z">
              <w:rPr>
                <w:rStyle w:val="Hyperlink"/>
                <w:noProof/>
              </w:rPr>
            </w:rPrChange>
          </w:rPr>
          <w:fldChar w:fldCharType="begin"/>
        </w:r>
        <w:r w:rsidRPr="003D021C">
          <w:rPr>
            <w:rStyle w:val="Hyperlink"/>
            <w:b/>
            <w:bCs/>
            <w:noProof/>
            <w:rPrChange w:id="604" w:author="DELL" w:date="2025-12-12T14:30:00Z" w16du:dateUtc="2025-12-12T07:30:00Z">
              <w:rPr>
                <w:rStyle w:val="Hyperlink"/>
                <w:noProof/>
              </w:rPr>
            </w:rPrChange>
          </w:rPr>
          <w:instrText xml:space="preserve"> </w:instrText>
        </w:r>
        <w:r w:rsidRPr="003D021C">
          <w:rPr>
            <w:b/>
            <w:bCs/>
            <w:noProof/>
            <w:rPrChange w:id="605" w:author="DELL" w:date="2025-12-12T14:30:00Z" w16du:dateUtc="2025-12-12T07:30:00Z">
              <w:rPr>
                <w:noProof/>
              </w:rPr>
            </w:rPrChange>
          </w:rPr>
          <w:instrText>HYPERLINK \l "_Toc216442006"</w:instrText>
        </w:r>
        <w:r w:rsidRPr="003D021C">
          <w:rPr>
            <w:rStyle w:val="Hyperlink"/>
            <w:b/>
            <w:bCs/>
            <w:noProof/>
            <w:rPrChange w:id="606" w:author="DELL" w:date="2025-12-12T14:30:00Z" w16du:dateUtc="2025-12-12T07:30:00Z">
              <w:rPr>
                <w:rStyle w:val="Hyperlink"/>
                <w:noProof/>
              </w:rPr>
            </w:rPrChange>
          </w:rPr>
          <w:instrText xml:space="preserve"> </w:instrText>
        </w:r>
        <w:r w:rsidRPr="003D021C">
          <w:rPr>
            <w:rStyle w:val="Hyperlink"/>
            <w:b/>
            <w:bCs/>
            <w:noProof/>
            <w:rPrChange w:id="607" w:author="DELL" w:date="2025-12-12T14:30:00Z" w16du:dateUtc="2025-12-12T07:30:00Z">
              <w:rPr>
                <w:rStyle w:val="Hyperlink"/>
                <w:noProof/>
              </w:rPr>
            </w:rPrChange>
          </w:rPr>
        </w:r>
        <w:r w:rsidRPr="003D021C">
          <w:rPr>
            <w:rStyle w:val="Hyperlink"/>
            <w:b/>
            <w:bCs/>
            <w:noProof/>
            <w:rPrChange w:id="608" w:author="DELL" w:date="2025-12-12T14:30:00Z" w16du:dateUtc="2025-12-12T07:30:00Z">
              <w:rPr>
                <w:rStyle w:val="Hyperlink"/>
                <w:noProof/>
              </w:rPr>
            </w:rPrChange>
          </w:rPr>
          <w:fldChar w:fldCharType="separate"/>
        </w:r>
        <w:r w:rsidRPr="003D021C">
          <w:rPr>
            <w:rStyle w:val="Hyperlink"/>
            <w:b/>
            <w:bCs/>
            <w:noProof/>
            <w:lang w:val="vi-VN"/>
            <w:rPrChange w:id="609" w:author="DELL" w:date="2025-12-12T14:30:00Z" w16du:dateUtc="2025-12-12T07:30:00Z">
              <w:rPr>
                <w:rStyle w:val="Hyperlink"/>
                <w:noProof/>
                <w:lang w:val="vi-VN"/>
              </w:rPr>
            </w:rPrChange>
          </w:rPr>
          <w:t>TÀI LIỆU THAM KHẢO</w:t>
        </w:r>
        <w:r w:rsidRPr="003D021C">
          <w:rPr>
            <w:b/>
            <w:bCs/>
            <w:noProof/>
            <w:webHidden/>
            <w:rPrChange w:id="610" w:author="DELL" w:date="2025-12-12T14:30:00Z" w16du:dateUtc="2025-12-12T07:30:00Z">
              <w:rPr>
                <w:noProof/>
                <w:webHidden/>
              </w:rPr>
            </w:rPrChange>
          </w:rPr>
          <w:tab/>
        </w:r>
        <w:r w:rsidRPr="003D021C">
          <w:rPr>
            <w:b/>
            <w:bCs/>
            <w:noProof/>
            <w:webHidden/>
            <w:rPrChange w:id="611" w:author="DELL" w:date="2025-12-12T14:30:00Z" w16du:dateUtc="2025-12-12T07:30:00Z">
              <w:rPr>
                <w:noProof/>
                <w:webHidden/>
              </w:rPr>
            </w:rPrChange>
          </w:rPr>
          <w:fldChar w:fldCharType="begin"/>
        </w:r>
        <w:r w:rsidRPr="003D021C">
          <w:rPr>
            <w:b/>
            <w:bCs/>
            <w:noProof/>
            <w:webHidden/>
            <w:rPrChange w:id="612" w:author="DELL" w:date="2025-12-12T14:30:00Z" w16du:dateUtc="2025-12-12T07:30:00Z">
              <w:rPr>
                <w:noProof/>
                <w:webHidden/>
              </w:rPr>
            </w:rPrChange>
          </w:rPr>
          <w:instrText xml:space="preserve"> PAGEREF _Toc216442006 \h </w:instrText>
        </w:r>
        <w:r w:rsidRPr="003D021C">
          <w:rPr>
            <w:b/>
            <w:bCs/>
            <w:noProof/>
            <w:webHidden/>
            <w:rPrChange w:id="613" w:author="DELL" w:date="2025-12-12T14:30:00Z" w16du:dateUtc="2025-12-12T07:30:00Z">
              <w:rPr>
                <w:noProof/>
                <w:webHidden/>
              </w:rPr>
            </w:rPrChange>
          </w:rPr>
        </w:r>
        <w:r w:rsidRPr="003D021C">
          <w:rPr>
            <w:b/>
            <w:bCs/>
            <w:noProof/>
            <w:webHidden/>
            <w:rPrChange w:id="614" w:author="DELL" w:date="2025-12-12T14:30:00Z" w16du:dateUtc="2025-12-12T07:30:00Z">
              <w:rPr>
                <w:noProof/>
                <w:webHidden/>
              </w:rPr>
            </w:rPrChange>
          </w:rPr>
          <w:fldChar w:fldCharType="separate"/>
        </w:r>
      </w:ins>
      <w:ins w:id="615" w:author="DELL" w:date="2025-12-12T22:14:00Z" w16du:dateUtc="2025-12-12T15:14:00Z">
        <w:r w:rsidR="009A3885">
          <w:rPr>
            <w:b/>
            <w:bCs/>
            <w:noProof/>
            <w:webHidden/>
          </w:rPr>
          <w:t>59</w:t>
        </w:r>
      </w:ins>
      <w:ins w:id="616" w:author="DELL" w:date="2025-12-12T14:25:00Z" w16du:dateUtc="2025-12-12T07:25:00Z">
        <w:r w:rsidRPr="003D021C">
          <w:rPr>
            <w:b/>
            <w:bCs/>
            <w:noProof/>
            <w:webHidden/>
            <w:rPrChange w:id="617" w:author="DELL" w:date="2025-12-12T14:30:00Z" w16du:dateUtc="2025-12-12T07:30:00Z">
              <w:rPr>
                <w:noProof/>
                <w:webHidden/>
              </w:rPr>
            </w:rPrChange>
          </w:rPr>
          <w:fldChar w:fldCharType="end"/>
        </w:r>
        <w:r w:rsidRPr="003D021C">
          <w:rPr>
            <w:rStyle w:val="Hyperlink"/>
            <w:b/>
            <w:bCs/>
            <w:noProof/>
            <w:rPrChange w:id="618" w:author="DELL" w:date="2025-12-12T14:30:00Z" w16du:dateUtc="2025-12-12T07:30:00Z">
              <w:rPr>
                <w:rStyle w:val="Hyperlink"/>
                <w:noProof/>
              </w:rPr>
            </w:rPrChange>
          </w:rPr>
          <w:fldChar w:fldCharType="end"/>
        </w:r>
      </w:ins>
    </w:p>
    <w:p w14:paraId="33BD9A7C" w14:textId="32B17C40" w:rsidR="000B7DA5" w:rsidRPr="000B7DA5" w:rsidRDefault="00DF3048" w:rsidP="000B7DA5">
      <w:pPr>
        <w:pStyle w:val="TOC1"/>
        <w:tabs>
          <w:tab w:val="right" w:leader="dot" w:pos="9061"/>
        </w:tabs>
        <w:rPr>
          <w:ins w:id="619" w:author="DELL" w:date="2025-12-12T13:55:00Z" w16du:dateUtc="2025-12-12T06:55:00Z"/>
          <w:rFonts w:asciiTheme="minorHAnsi" w:eastAsiaTheme="minorEastAsia" w:hAnsiTheme="minorHAnsi" w:cstheme="minorBidi"/>
          <w:noProof/>
          <w:color w:val="auto"/>
          <w:sz w:val="24"/>
          <w:szCs w:val="24"/>
        </w:rPr>
      </w:pPr>
      <w:ins w:id="620" w:author="DELL" w:date="2025-12-12T14:00:00Z" w16du:dateUtc="2025-12-12T07:00:00Z">
        <w:r>
          <w:rPr>
            <w:rFonts w:asciiTheme="minorHAnsi" w:eastAsiaTheme="minorEastAsia" w:hAnsiTheme="minorHAnsi" w:cstheme="minorBidi"/>
            <w:noProof/>
            <w:color w:val="auto"/>
            <w:sz w:val="24"/>
            <w:szCs w:val="24"/>
          </w:rPr>
          <w:fldChar w:fldCharType="end"/>
        </w:r>
      </w:ins>
    </w:p>
    <w:p w14:paraId="4617DD4E" w14:textId="77777777" w:rsidR="00F0715F" w:rsidRPr="000B7DA5" w:rsidRDefault="00F0715F" w:rsidP="000B7DA5">
      <w:pPr>
        <w:spacing w:before="120" w:after="120" w:line="276" w:lineRule="auto"/>
        <w:rPr>
          <w:color w:val="auto"/>
          <w:rPrChange w:id="621" w:author="DELL" w:date="2025-12-12T13:56:00Z" w16du:dateUtc="2025-12-12T06:56:00Z">
            <w:rPr/>
          </w:rPrChange>
        </w:rPr>
      </w:pPr>
    </w:p>
    <w:p w14:paraId="5D3ABEB2" w14:textId="77777777" w:rsidR="000B7DA5" w:rsidRDefault="000B7DA5">
      <w:pPr>
        <w:rPr>
          <w:ins w:id="622" w:author="DELL" w:date="2025-12-12T13:55:00Z" w16du:dateUtc="2025-12-12T06:55:00Z"/>
          <w:rFonts w:asciiTheme="majorHAnsi" w:hAnsiTheme="majorHAnsi" w:cstheme="majorHAnsi"/>
          <w:szCs w:val="28"/>
        </w:rPr>
      </w:pPr>
      <w:ins w:id="623" w:author="DELL" w:date="2025-12-12T13:55:00Z" w16du:dateUtc="2025-12-12T06:55:00Z">
        <w:r>
          <w:rPr>
            <w:rFonts w:asciiTheme="majorHAnsi" w:hAnsiTheme="majorHAnsi" w:cstheme="majorHAnsi"/>
            <w:szCs w:val="28"/>
          </w:rPr>
          <w:br w:type="page"/>
        </w:r>
      </w:ins>
    </w:p>
    <w:p w14:paraId="1C91E024" w14:textId="0E4DE444" w:rsidR="00F0715F" w:rsidRDefault="00000000" w:rsidP="00520757">
      <w:pPr>
        <w:spacing w:before="120" w:after="120" w:line="276" w:lineRule="auto"/>
        <w:rPr>
          <w:rFonts w:asciiTheme="majorHAnsi" w:hAnsiTheme="majorHAnsi" w:cstheme="majorHAnsi"/>
          <w:szCs w:val="28"/>
        </w:rPr>
      </w:pPr>
      <w:del w:id="624" w:author="DELL" w:date="2025-12-12T13:55:00Z" w16du:dateUtc="2025-12-12T06:55:00Z">
        <w:r w:rsidDel="000B7DA5">
          <w:rPr>
            <w:rFonts w:asciiTheme="majorHAnsi" w:hAnsiTheme="majorHAnsi" w:cstheme="majorHAnsi"/>
            <w:szCs w:val="28"/>
          </w:rPr>
          <w:lastRenderedPageBreak/>
          <w:br w:type="page"/>
        </w:r>
      </w:del>
    </w:p>
    <w:p w14:paraId="235080A6" w14:textId="77777777" w:rsidR="00F0715F" w:rsidRPr="003D6841" w:rsidRDefault="00000000" w:rsidP="00520757">
      <w:pPr>
        <w:pStyle w:val="Title"/>
        <w:spacing w:line="276" w:lineRule="auto"/>
        <w:rPr>
          <w:szCs w:val="26"/>
        </w:rPr>
      </w:pPr>
      <w:bookmarkStart w:id="625" w:name="_Toc211671779"/>
      <w:bookmarkStart w:id="626" w:name="_Toc179729347"/>
      <w:r w:rsidRPr="003D6841">
        <w:rPr>
          <w:szCs w:val="26"/>
        </w:rPr>
        <w:t>DANH MỤC HÌNH ẢNH</w:t>
      </w:r>
      <w:bookmarkEnd w:id="625"/>
      <w:bookmarkEnd w:id="626"/>
    </w:p>
    <w:p w14:paraId="4D5B229C" w14:textId="3993FE08" w:rsidR="002764DE" w:rsidRDefault="004B756D">
      <w:pPr>
        <w:pStyle w:val="TableofFigures"/>
        <w:tabs>
          <w:tab w:val="right" w:leader="dot" w:pos="9061"/>
        </w:tabs>
        <w:rPr>
          <w:ins w:id="627" w:author="DELL" w:date="2025-12-11T19:11:00Z" w16du:dateUtc="2025-12-11T12:11:00Z"/>
          <w:rFonts w:asciiTheme="minorHAnsi" w:eastAsiaTheme="minorEastAsia" w:hAnsiTheme="minorHAnsi"/>
          <w:noProof/>
          <w:sz w:val="24"/>
          <w:szCs w:val="24"/>
        </w:rPr>
      </w:pPr>
      <w:ins w:id="628" w:author="DELL" w:date="2025-12-11T01:17:00Z" w16du:dateUtc="2025-12-10T18:17:00Z">
        <w:r>
          <w:rPr>
            <w:rFonts w:asciiTheme="minorHAnsi" w:eastAsiaTheme="minorEastAsia" w:hAnsiTheme="minorHAnsi"/>
            <w:sz w:val="22"/>
          </w:rPr>
          <w:fldChar w:fldCharType="begin"/>
        </w:r>
        <w:r>
          <w:rPr>
            <w:rFonts w:asciiTheme="minorHAnsi" w:eastAsiaTheme="minorEastAsia" w:hAnsiTheme="minorHAnsi"/>
            <w:sz w:val="22"/>
          </w:rPr>
          <w:instrText xml:space="preserve"> TOC \h \z \c "Hình 3." </w:instrText>
        </w:r>
        <w:r>
          <w:rPr>
            <w:rFonts w:asciiTheme="minorHAnsi" w:eastAsiaTheme="minorEastAsia" w:hAnsiTheme="minorHAnsi"/>
            <w:sz w:val="22"/>
          </w:rPr>
          <w:fldChar w:fldCharType="separate"/>
        </w:r>
      </w:ins>
      <w:ins w:id="629" w:author="DELL" w:date="2025-12-11T19:11:00Z" w16du:dateUtc="2025-12-11T12:11:00Z">
        <w:r w:rsidR="002764DE" w:rsidRPr="00BE6636">
          <w:rPr>
            <w:rStyle w:val="Hyperlink"/>
            <w:noProof/>
          </w:rPr>
          <w:fldChar w:fldCharType="begin"/>
        </w:r>
        <w:r w:rsidR="002764DE" w:rsidRPr="00BE6636">
          <w:rPr>
            <w:rStyle w:val="Hyperlink"/>
            <w:noProof/>
          </w:rPr>
          <w:instrText xml:space="preserve"> </w:instrText>
        </w:r>
        <w:r w:rsidR="002764DE">
          <w:rPr>
            <w:noProof/>
          </w:rPr>
          <w:instrText>HYPERLINK \l "_Toc216372728"</w:instrText>
        </w:r>
        <w:r w:rsidR="002764DE" w:rsidRPr="00BE6636">
          <w:rPr>
            <w:rStyle w:val="Hyperlink"/>
            <w:noProof/>
          </w:rPr>
          <w:instrText xml:space="preserve"> </w:instrText>
        </w:r>
      </w:ins>
      <w:ins w:id="630" w:author="DELL" w:date="2025-12-12T14:51:00Z" w16du:dateUtc="2025-12-12T07:51:00Z">
        <w:r w:rsidR="0055077B" w:rsidRPr="00BE6636">
          <w:rPr>
            <w:rStyle w:val="Hyperlink"/>
            <w:noProof/>
          </w:rPr>
        </w:r>
      </w:ins>
      <w:ins w:id="631" w:author="DELL" w:date="2025-12-11T19:11:00Z" w16du:dateUtc="2025-12-11T12:11:00Z">
        <w:r w:rsidR="002764DE" w:rsidRPr="00BE6636">
          <w:rPr>
            <w:rStyle w:val="Hyperlink"/>
            <w:noProof/>
          </w:rPr>
          <w:fldChar w:fldCharType="separate"/>
        </w:r>
        <w:r w:rsidR="002764DE" w:rsidRPr="00BE6636">
          <w:rPr>
            <w:rStyle w:val="Hyperlink"/>
            <w:noProof/>
          </w:rPr>
          <w:t>Hình 3. 1 Sơ đồ mô tả cơ sở dữ liệu</w:t>
        </w:r>
        <w:r w:rsidR="002764DE">
          <w:rPr>
            <w:noProof/>
            <w:webHidden/>
          </w:rPr>
          <w:tab/>
        </w:r>
        <w:r w:rsidR="002764DE">
          <w:rPr>
            <w:noProof/>
            <w:webHidden/>
          </w:rPr>
          <w:fldChar w:fldCharType="begin"/>
        </w:r>
        <w:r w:rsidR="002764DE">
          <w:rPr>
            <w:noProof/>
            <w:webHidden/>
          </w:rPr>
          <w:instrText xml:space="preserve"> PAGEREF _Toc216372728 \h </w:instrText>
        </w:r>
      </w:ins>
      <w:r w:rsidR="002764DE">
        <w:rPr>
          <w:noProof/>
          <w:webHidden/>
        </w:rPr>
      </w:r>
      <w:ins w:id="632" w:author="DELL" w:date="2025-12-11T19:11:00Z" w16du:dateUtc="2025-12-11T12:11:00Z">
        <w:r w:rsidR="002764DE">
          <w:rPr>
            <w:noProof/>
            <w:webHidden/>
          </w:rPr>
          <w:fldChar w:fldCharType="separate"/>
        </w:r>
      </w:ins>
      <w:ins w:id="633" w:author="DELL" w:date="2025-12-12T22:14:00Z" w16du:dateUtc="2025-12-12T15:14:00Z">
        <w:r w:rsidR="009A3885">
          <w:rPr>
            <w:noProof/>
            <w:webHidden/>
          </w:rPr>
          <w:t>13</w:t>
        </w:r>
      </w:ins>
      <w:ins w:id="634" w:author="DELL" w:date="2025-12-11T19:11:00Z" w16du:dateUtc="2025-12-11T12:11:00Z">
        <w:r w:rsidR="002764DE">
          <w:rPr>
            <w:noProof/>
            <w:webHidden/>
          </w:rPr>
          <w:fldChar w:fldCharType="end"/>
        </w:r>
        <w:r w:rsidR="002764DE" w:rsidRPr="00BE6636">
          <w:rPr>
            <w:rStyle w:val="Hyperlink"/>
            <w:noProof/>
          </w:rPr>
          <w:fldChar w:fldCharType="end"/>
        </w:r>
      </w:ins>
    </w:p>
    <w:p w14:paraId="3C4B9D21" w14:textId="7BF59B63" w:rsidR="002764DE" w:rsidRDefault="002764DE">
      <w:pPr>
        <w:pStyle w:val="TableofFigures"/>
        <w:tabs>
          <w:tab w:val="right" w:leader="dot" w:pos="9061"/>
        </w:tabs>
        <w:rPr>
          <w:ins w:id="635" w:author="DELL" w:date="2025-12-11T19:11:00Z" w16du:dateUtc="2025-12-11T12:11:00Z"/>
          <w:rFonts w:asciiTheme="minorHAnsi" w:eastAsiaTheme="minorEastAsia" w:hAnsiTheme="minorHAnsi"/>
          <w:noProof/>
          <w:sz w:val="24"/>
          <w:szCs w:val="24"/>
        </w:rPr>
      </w:pPr>
      <w:ins w:id="636"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"_Toc216372729"</w:instrText>
        </w:r>
        <w:r w:rsidRPr="00BE6636">
          <w:rPr>
            <w:rStyle w:val="Hyperlink"/>
            <w:noProof/>
          </w:rPr>
          <w:instrText xml:space="preserve"> </w:instrText>
        </w:r>
      </w:ins>
      <w:ins w:id="637" w:author="DELL" w:date="2025-12-12T14:51:00Z" w16du:dateUtc="2025-12-12T07:51:00Z">
        <w:r w:rsidR="0055077B" w:rsidRPr="00BE6636">
          <w:rPr>
            <w:rStyle w:val="Hyperlink"/>
            <w:noProof/>
          </w:rPr>
        </w:r>
      </w:ins>
      <w:ins w:id="638" w:author="DELL" w:date="2025-12-11T19:11:00Z" w16du:dateUtc="2025-12-11T12:11:00Z">
        <w:r w:rsidRPr="00BE6636">
          <w:rPr>
            <w:rStyle w:val="Hyperlink"/>
            <w:noProof/>
          </w:rPr>
          <w:fldChar w:fldCharType="separate"/>
        </w:r>
        <w:r w:rsidRPr="00BE6636">
          <w:rPr>
            <w:rStyle w:val="Hyperlink"/>
            <w:noProof/>
          </w:rPr>
          <w:t>Hình 3. 2</w:t>
        </w:r>
        <w:r w:rsidRPr="00BE6636">
          <w:rPr>
            <w:rStyle w:val="Hyperlink"/>
            <w:noProof/>
            <w:lang w:val="zh-CN"/>
          </w:rPr>
          <w:t xml:space="preserve">Trang </w:t>
        </w:r>
        <w:r w:rsidRPr="00BE6636">
          <w:rPr>
            <w:rStyle w:val="Hyperlink"/>
            <w:noProof/>
          </w:rPr>
          <w:t>đ</w:t>
        </w:r>
        <w:r w:rsidRPr="00BE6636">
          <w:rPr>
            <w:rStyle w:val="Hyperlink"/>
            <w:noProof/>
            <w:lang w:val="zh-CN"/>
          </w:rPr>
          <w:t>ăng k</w:t>
        </w:r>
        <w:r w:rsidRPr="00BE6636">
          <w:rPr>
            <w:rStyle w:val="Hyperlink"/>
            <w:noProof/>
          </w:rPr>
          <w:t>ý</w:t>
        </w:r>
        <w:r>
          <w:rPr>
            <w:noProof/>
            <w:webHidden/>
          </w:rPr>
          <w:tab/>
        </w:r>
        <w:r>
          <w:rPr>
            <w:noProof/>
            <w:webHidden/>
          </w:rPr>
          <w:fldChar w:fldCharType="begin"/>
        </w:r>
        <w:r>
          <w:rPr>
            <w:noProof/>
            <w:webHidden/>
          </w:rPr>
          <w:instrText xml:space="preserve"> PAGEREF _Toc216372729 \h </w:instrText>
        </w:r>
      </w:ins>
      <w:r>
        <w:rPr>
          <w:noProof/>
          <w:webHidden/>
        </w:rPr>
      </w:r>
      <w:ins w:id="639" w:author="DELL" w:date="2025-12-11T19:11:00Z" w16du:dateUtc="2025-12-11T12:11:00Z">
        <w:r>
          <w:rPr>
            <w:noProof/>
            <w:webHidden/>
          </w:rPr>
          <w:fldChar w:fldCharType="separate"/>
        </w:r>
      </w:ins>
      <w:ins w:id="640" w:author="DELL" w:date="2025-12-12T22:14:00Z" w16du:dateUtc="2025-12-12T15:14:00Z">
        <w:r w:rsidR="009A3885">
          <w:rPr>
            <w:noProof/>
            <w:webHidden/>
          </w:rPr>
          <w:t>18</w:t>
        </w:r>
      </w:ins>
      <w:ins w:id="641" w:author="DELL" w:date="2025-12-11T19:11:00Z" w16du:dateUtc="2025-12-11T12:11:00Z">
        <w:r>
          <w:rPr>
            <w:noProof/>
            <w:webHidden/>
          </w:rPr>
          <w:fldChar w:fldCharType="end"/>
        </w:r>
        <w:r w:rsidRPr="00BE6636">
          <w:rPr>
            <w:rStyle w:val="Hyperlink"/>
            <w:noProof/>
          </w:rPr>
          <w:fldChar w:fldCharType="end"/>
        </w:r>
      </w:ins>
    </w:p>
    <w:p w14:paraId="3BD7C864" w14:textId="6153BEB6" w:rsidR="002764DE" w:rsidRDefault="002764DE">
      <w:pPr>
        <w:pStyle w:val="TableofFigures"/>
        <w:tabs>
          <w:tab w:val="right" w:leader="dot" w:pos="9061"/>
        </w:tabs>
        <w:rPr>
          <w:ins w:id="642" w:author="DELL" w:date="2025-12-11T19:11:00Z" w16du:dateUtc="2025-12-11T12:11:00Z"/>
          <w:rFonts w:asciiTheme="minorHAnsi" w:eastAsiaTheme="minorEastAsia" w:hAnsiTheme="minorHAnsi"/>
          <w:noProof/>
          <w:sz w:val="24"/>
          <w:szCs w:val="24"/>
        </w:rPr>
      </w:pPr>
      <w:ins w:id="643"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"_Toc216372730"</w:instrText>
        </w:r>
        <w:r w:rsidRPr="00BE6636">
          <w:rPr>
            <w:rStyle w:val="Hyperlink"/>
            <w:noProof/>
          </w:rPr>
          <w:instrText xml:space="preserve"> </w:instrText>
        </w:r>
      </w:ins>
      <w:ins w:id="644" w:author="DELL" w:date="2025-12-12T14:51:00Z" w16du:dateUtc="2025-12-12T07:51:00Z">
        <w:r w:rsidR="0055077B" w:rsidRPr="00BE6636">
          <w:rPr>
            <w:rStyle w:val="Hyperlink"/>
            <w:noProof/>
          </w:rPr>
        </w:r>
      </w:ins>
      <w:ins w:id="645" w:author="DELL" w:date="2025-12-11T19:11:00Z" w16du:dateUtc="2025-12-11T12:11:00Z">
        <w:r w:rsidRPr="00BE6636">
          <w:rPr>
            <w:rStyle w:val="Hyperlink"/>
            <w:noProof/>
          </w:rPr>
          <w:fldChar w:fldCharType="separate"/>
        </w:r>
        <w:r w:rsidRPr="00BE6636">
          <w:rPr>
            <w:rStyle w:val="Hyperlink"/>
            <w:noProof/>
          </w:rPr>
          <w:t xml:space="preserve">Hình 3. 3 </w:t>
        </w:r>
        <w:r w:rsidRPr="00BE6636">
          <w:rPr>
            <w:rStyle w:val="Hyperlink"/>
            <w:noProof/>
            <w:lang w:val="zh-CN"/>
          </w:rPr>
          <w:t>Form đăng ký với validation errors (ví dụ: password không khớp)</w:t>
        </w:r>
        <w:r>
          <w:rPr>
            <w:noProof/>
            <w:webHidden/>
          </w:rPr>
          <w:tab/>
        </w:r>
        <w:r>
          <w:rPr>
            <w:noProof/>
            <w:webHidden/>
          </w:rPr>
          <w:fldChar w:fldCharType="begin"/>
        </w:r>
        <w:r>
          <w:rPr>
            <w:noProof/>
            <w:webHidden/>
          </w:rPr>
          <w:instrText xml:space="preserve"> PAGEREF _Toc216372730 \h </w:instrText>
        </w:r>
      </w:ins>
      <w:r>
        <w:rPr>
          <w:noProof/>
          <w:webHidden/>
        </w:rPr>
      </w:r>
      <w:ins w:id="646" w:author="DELL" w:date="2025-12-11T19:11:00Z" w16du:dateUtc="2025-12-11T12:11:00Z">
        <w:r>
          <w:rPr>
            <w:noProof/>
            <w:webHidden/>
          </w:rPr>
          <w:fldChar w:fldCharType="separate"/>
        </w:r>
      </w:ins>
      <w:ins w:id="647" w:author="DELL" w:date="2025-12-12T22:14:00Z" w16du:dateUtc="2025-12-12T15:14:00Z">
        <w:r w:rsidR="009A3885">
          <w:rPr>
            <w:noProof/>
            <w:webHidden/>
          </w:rPr>
          <w:t>19</w:t>
        </w:r>
      </w:ins>
      <w:ins w:id="648" w:author="DELL" w:date="2025-12-11T19:11:00Z" w16du:dateUtc="2025-12-11T12:11:00Z">
        <w:r>
          <w:rPr>
            <w:noProof/>
            <w:webHidden/>
          </w:rPr>
          <w:fldChar w:fldCharType="end"/>
        </w:r>
        <w:r w:rsidRPr="00BE6636">
          <w:rPr>
            <w:rStyle w:val="Hyperlink"/>
            <w:noProof/>
          </w:rPr>
          <w:fldChar w:fldCharType="end"/>
        </w:r>
      </w:ins>
    </w:p>
    <w:p w14:paraId="602F7027" w14:textId="71C8E71B" w:rsidR="002764DE" w:rsidRDefault="002764DE">
      <w:pPr>
        <w:pStyle w:val="TableofFigures"/>
        <w:tabs>
          <w:tab w:val="right" w:leader="dot" w:pos="9061"/>
        </w:tabs>
        <w:ind w:left="709" w:firstLine="0"/>
        <w:rPr>
          <w:ins w:id="649" w:author="DELL" w:date="2025-12-11T19:11:00Z" w16du:dateUtc="2025-12-11T12:11:00Z"/>
          <w:rFonts w:asciiTheme="minorHAnsi" w:eastAsiaTheme="minorEastAsia" w:hAnsiTheme="minorHAnsi"/>
          <w:noProof/>
          <w:sz w:val="24"/>
          <w:szCs w:val="24"/>
        </w:rPr>
        <w:pPrChange w:id="650" w:author="DELL" w:date="2025-12-12T14:08:00Z" w16du:dateUtc="2025-12-12T07:08:00Z">
          <w:pPr>
            <w:pStyle w:val="TableofFigures"/>
            <w:tabs>
              <w:tab w:val="right" w:leader="dot" w:pos="9061"/>
            </w:tabs>
          </w:pPr>
        </w:pPrChange>
      </w:pPr>
      <w:ins w:id="651"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"_Toc216372731"</w:instrText>
        </w:r>
        <w:r w:rsidRPr="00BE6636">
          <w:rPr>
            <w:rStyle w:val="Hyperlink"/>
            <w:noProof/>
          </w:rPr>
          <w:instrText xml:space="preserve"> </w:instrText>
        </w:r>
      </w:ins>
      <w:ins w:id="652" w:author="DELL" w:date="2025-12-12T14:51:00Z" w16du:dateUtc="2025-12-12T07:51:00Z">
        <w:r w:rsidR="0055077B" w:rsidRPr="00BE6636">
          <w:rPr>
            <w:rStyle w:val="Hyperlink"/>
            <w:noProof/>
          </w:rPr>
        </w:r>
      </w:ins>
      <w:ins w:id="653" w:author="DELL" w:date="2025-12-11T19:11:00Z" w16du:dateUtc="2025-12-11T12:11:00Z">
        <w:r w:rsidRPr="00BE6636">
          <w:rPr>
            <w:rStyle w:val="Hyperlink"/>
            <w:noProof/>
          </w:rPr>
          <w:fldChar w:fldCharType="separate"/>
        </w:r>
        <w:r w:rsidRPr="00BE6636">
          <w:rPr>
            <w:rStyle w:val="Hyperlink"/>
            <w:noProof/>
          </w:rPr>
          <w:t xml:space="preserve">Hình 3. 4 </w:t>
        </w:r>
        <w:r w:rsidRPr="00BE6636">
          <w:rPr>
            <w:rStyle w:val="Hyperlink"/>
            <w:noProof/>
            <w:lang w:val="zh-CN"/>
          </w:rPr>
          <w:t>Thông báo đăng ký thành công và trang chủ với tên user đã đăng nhậ</w:t>
        </w:r>
      </w:ins>
      <w:ins w:id="654" w:author="DELL" w:date="2025-12-12T14:07:00Z" w16du:dateUtc="2025-12-12T07:07:00Z">
        <w:r w:rsidR="00DF3048">
          <w:rPr>
            <w:rStyle w:val="Hyperlink"/>
            <w:noProof/>
            <w:lang w:val="vi-VN"/>
          </w:rPr>
          <w:t>p</w:t>
        </w:r>
      </w:ins>
      <w:ins w:id="655" w:author="DELL" w:date="2025-12-11T19:11:00Z" w16du:dateUtc="2025-12-11T12:11:00Z">
        <w:r>
          <w:rPr>
            <w:noProof/>
            <w:webHidden/>
          </w:rPr>
          <w:tab/>
        </w:r>
        <w:r>
          <w:rPr>
            <w:noProof/>
            <w:webHidden/>
          </w:rPr>
          <w:fldChar w:fldCharType="begin"/>
        </w:r>
        <w:r>
          <w:rPr>
            <w:noProof/>
            <w:webHidden/>
          </w:rPr>
          <w:instrText xml:space="preserve"> PAGEREF _Toc216372731 \h </w:instrText>
        </w:r>
      </w:ins>
      <w:r>
        <w:rPr>
          <w:noProof/>
          <w:webHidden/>
        </w:rPr>
      </w:r>
      <w:ins w:id="656" w:author="DELL" w:date="2025-12-11T19:11:00Z" w16du:dateUtc="2025-12-11T12:11:00Z">
        <w:r>
          <w:rPr>
            <w:noProof/>
            <w:webHidden/>
          </w:rPr>
          <w:fldChar w:fldCharType="separate"/>
        </w:r>
      </w:ins>
      <w:ins w:id="657" w:author="DELL" w:date="2025-12-12T22:14:00Z" w16du:dateUtc="2025-12-12T15:14:00Z">
        <w:r w:rsidR="009A3885">
          <w:rPr>
            <w:noProof/>
            <w:webHidden/>
          </w:rPr>
          <w:t>20</w:t>
        </w:r>
      </w:ins>
      <w:ins w:id="658" w:author="DELL" w:date="2025-12-11T19:11:00Z" w16du:dateUtc="2025-12-11T12:11:00Z">
        <w:r>
          <w:rPr>
            <w:noProof/>
            <w:webHidden/>
          </w:rPr>
          <w:fldChar w:fldCharType="end"/>
        </w:r>
        <w:r w:rsidRPr="00BE6636">
          <w:rPr>
            <w:rStyle w:val="Hyperlink"/>
            <w:noProof/>
          </w:rPr>
          <w:fldChar w:fldCharType="end"/>
        </w:r>
      </w:ins>
    </w:p>
    <w:p w14:paraId="16EE817B" w14:textId="7A3AE0AA" w:rsidR="002764DE" w:rsidRDefault="002764DE">
      <w:pPr>
        <w:pStyle w:val="TableofFigures"/>
        <w:tabs>
          <w:tab w:val="right" w:leader="dot" w:pos="9061"/>
        </w:tabs>
        <w:rPr>
          <w:ins w:id="659" w:author="DELL" w:date="2025-12-11T19:11:00Z" w16du:dateUtc="2025-12-11T12:11:00Z"/>
          <w:rFonts w:asciiTheme="minorHAnsi" w:eastAsiaTheme="minorEastAsia" w:hAnsiTheme="minorHAnsi"/>
          <w:noProof/>
          <w:sz w:val="24"/>
          <w:szCs w:val="24"/>
        </w:rPr>
      </w:pPr>
      <w:ins w:id="660"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"_Toc216372732"</w:instrText>
        </w:r>
        <w:r w:rsidRPr="00BE6636">
          <w:rPr>
            <w:rStyle w:val="Hyperlink"/>
            <w:noProof/>
          </w:rPr>
          <w:instrText xml:space="preserve"> </w:instrText>
        </w:r>
      </w:ins>
      <w:ins w:id="661" w:author="DELL" w:date="2025-12-12T14:51:00Z" w16du:dateUtc="2025-12-12T07:51:00Z">
        <w:r w:rsidR="0055077B" w:rsidRPr="00BE6636">
          <w:rPr>
            <w:rStyle w:val="Hyperlink"/>
            <w:noProof/>
          </w:rPr>
        </w:r>
      </w:ins>
      <w:ins w:id="662" w:author="DELL" w:date="2025-12-11T19:11:00Z" w16du:dateUtc="2025-12-11T12:11:00Z">
        <w:r w:rsidRPr="00BE6636">
          <w:rPr>
            <w:rStyle w:val="Hyperlink"/>
            <w:noProof/>
          </w:rPr>
          <w:fldChar w:fldCharType="separate"/>
        </w:r>
        <w:r w:rsidRPr="00BE6636">
          <w:rPr>
            <w:rStyle w:val="Hyperlink"/>
            <w:noProof/>
          </w:rPr>
          <w:t xml:space="preserve">Hình 3. 5 </w:t>
        </w:r>
        <w:r w:rsidRPr="00BE6636">
          <w:rPr>
            <w:rStyle w:val="Hyperlink"/>
            <w:noProof/>
            <w:lang w:val="zh-CN"/>
          </w:rPr>
          <w:t xml:space="preserve">Trang </w:t>
        </w:r>
        <w:r w:rsidRPr="00BE6636">
          <w:rPr>
            <w:rStyle w:val="Hyperlink"/>
            <w:noProof/>
          </w:rPr>
          <w:t>đ</w:t>
        </w:r>
        <w:r w:rsidRPr="00BE6636">
          <w:rPr>
            <w:rStyle w:val="Hyperlink"/>
            <w:noProof/>
            <w:lang w:val="zh-CN"/>
          </w:rPr>
          <w:t>ăng nhập</w:t>
        </w:r>
        <w:r>
          <w:rPr>
            <w:noProof/>
            <w:webHidden/>
          </w:rPr>
          <w:tab/>
        </w:r>
        <w:r>
          <w:rPr>
            <w:noProof/>
            <w:webHidden/>
          </w:rPr>
          <w:fldChar w:fldCharType="begin"/>
        </w:r>
        <w:r>
          <w:rPr>
            <w:noProof/>
            <w:webHidden/>
          </w:rPr>
          <w:instrText xml:space="preserve"> PAGEREF _Toc216372732 \h </w:instrText>
        </w:r>
      </w:ins>
      <w:r>
        <w:rPr>
          <w:noProof/>
          <w:webHidden/>
        </w:rPr>
      </w:r>
      <w:ins w:id="663" w:author="DELL" w:date="2025-12-11T19:11:00Z" w16du:dateUtc="2025-12-11T12:11:00Z">
        <w:r>
          <w:rPr>
            <w:noProof/>
            <w:webHidden/>
          </w:rPr>
          <w:fldChar w:fldCharType="separate"/>
        </w:r>
      </w:ins>
      <w:ins w:id="664" w:author="DELL" w:date="2025-12-12T22:14:00Z" w16du:dateUtc="2025-12-12T15:14:00Z">
        <w:r w:rsidR="009A3885">
          <w:rPr>
            <w:noProof/>
            <w:webHidden/>
          </w:rPr>
          <w:t>20</w:t>
        </w:r>
      </w:ins>
      <w:ins w:id="665" w:author="DELL" w:date="2025-12-11T19:11:00Z" w16du:dateUtc="2025-12-11T12:11:00Z">
        <w:r>
          <w:rPr>
            <w:noProof/>
            <w:webHidden/>
          </w:rPr>
          <w:fldChar w:fldCharType="end"/>
        </w:r>
        <w:r w:rsidRPr="00BE6636">
          <w:rPr>
            <w:rStyle w:val="Hyperlink"/>
            <w:noProof/>
          </w:rPr>
          <w:fldChar w:fldCharType="end"/>
        </w:r>
      </w:ins>
    </w:p>
    <w:p w14:paraId="56EA0215" w14:textId="3C3D3564" w:rsidR="002764DE" w:rsidRDefault="002764DE">
      <w:pPr>
        <w:pStyle w:val="TableofFigures"/>
        <w:tabs>
          <w:tab w:val="right" w:leader="dot" w:pos="9061"/>
        </w:tabs>
        <w:rPr>
          <w:ins w:id="666" w:author="DELL" w:date="2025-12-11T19:11:00Z" w16du:dateUtc="2025-12-11T12:11:00Z"/>
          <w:rFonts w:asciiTheme="minorHAnsi" w:eastAsiaTheme="minorEastAsia" w:hAnsiTheme="minorHAnsi"/>
          <w:noProof/>
          <w:sz w:val="24"/>
          <w:szCs w:val="24"/>
        </w:rPr>
      </w:pPr>
      <w:ins w:id="667"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"_Toc216372733"</w:instrText>
        </w:r>
        <w:r w:rsidRPr="00BE6636">
          <w:rPr>
            <w:rStyle w:val="Hyperlink"/>
            <w:noProof/>
          </w:rPr>
          <w:instrText xml:space="preserve"> </w:instrText>
        </w:r>
      </w:ins>
      <w:ins w:id="668" w:author="DELL" w:date="2025-12-12T14:51:00Z" w16du:dateUtc="2025-12-12T07:51:00Z">
        <w:r w:rsidR="0055077B" w:rsidRPr="00BE6636">
          <w:rPr>
            <w:rStyle w:val="Hyperlink"/>
            <w:noProof/>
          </w:rPr>
        </w:r>
      </w:ins>
      <w:ins w:id="669" w:author="DELL" w:date="2025-12-11T19:11:00Z" w16du:dateUtc="2025-12-11T12:11:00Z">
        <w:r w:rsidRPr="00BE6636">
          <w:rPr>
            <w:rStyle w:val="Hyperlink"/>
            <w:noProof/>
          </w:rPr>
          <w:fldChar w:fldCharType="separate"/>
        </w:r>
        <w:r w:rsidRPr="00BE6636">
          <w:rPr>
            <w:rStyle w:val="Hyperlink"/>
            <w:noProof/>
          </w:rPr>
          <w:t xml:space="preserve">Hình 3. 6 </w:t>
        </w:r>
        <w:r w:rsidRPr="00BE6636">
          <w:rPr>
            <w:rStyle w:val="Hyperlink"/>
            <w:noProof/>
            <w:lang w:val="zh-CN"/>
          </w:rPr>
          <w:t>Form đăng nhập với thông báo lỗ</w:t>
        </w:r>
        <w:r w:rsidRPr="00BE6636">
          <w:rPr>
            <w:rStyle w:val="Hyperlink"/>
            <w:noProof/>
          </w:rPr>
          <w:t>i</w:t>
        </w:r>
        <w:r>
          <w:rPr>
            <w:noProof/>
            <w:webHidden/>
          </w:rPr>
          <w:tab/>
        </w:r>
        <w:r>
          <w:rPr>
            <w:noProof/>
            <w:webHidden/>
          </w:rPr>
          <w:fldChar w:fldCharType="begin"/>
        </w:r>
        <w:r>
          <w:rPr>
            <w:noProof/>
            <w:webHidden/>
          </w:rPr>
          <w:instrText xml:space="preserve"> PAGEREF _Toc216372733 \h </w:instrText>
        </w:r>
      </w:ins>
      <w:r>
        <w:rPr>
          <w:noProof/>
          <w:webHidden/>
        </w:rPr>
      </w:r>
      <w:ins w:id="670" w:author="DELL" w:date="2025-12-11T19:11:00Z" w16du:dateUtc="2025-12-11T12:11:00Z">
        <w:r>
          <w:rPr>
            <w:noProof/>
            <w:webHidden/>
          </w:rPr>
          <w:fldChar w:fldCharType="separate"/>
        </w:r>
      </w:ins>
      <w:ins w:id="671" w:author="DELL" w:date="2025-12-12T22:14:00Z" w16du:dateUtc="2025-12-12T15:14:00Z">
        <w:r w:rsidR="009A3885">
          <w:rPr>
            <w:noProof/>
            <w:webHidden/>
          </w:rPr>
          <w:t>21</w:t>
        </w:r>
      </w:ins>
      <w:ins w:id="672" w:author="DELL" w:date="2025-12-11T19:11:00Z" w16du:dateUtc="2025-12-11T12:11:00Z">
        <w:r>
          <w:rPr>
            <w:noProof/>
            <w:webHidden/>
          </w:rPr>
          <w:fldChar w:fldCharType="end"/>
        </w:r>
        <w:r w:rsidRPr="00BE6636">
          <w:rPr>
            <w:rStyle w:val="Hyperlink"/>
            <w:noProof/>
          </w:rPr>
          <w:fldChar w:fldCharType="end"/>
        </w:r>
      </w:ins>
    </w:p>
    <w:p w14:paraId="6A5EB485" w14:textId="1B0FD639" w:rsidR="002764DE" w:rsidRDefault="002764DE">
      <w:pPr>
        <w:pStyle w:val="TableofFigures"/>
        <w:tabs>
          <w:tab w:val="right" w:leader="dot" w:pos="9061"/>
        </w:tabs>
        <w:rPr>
          <w:ins w:id="673" w:author="DELL" w:date="2025-12-11T19:11:00Z" w16du:dateUtc="2025-12-11T12:11:00Z"/>
          <w:rFonts w:asciiTheme="minorHAnsi" w:eastAsiaTheme="minorEastAsia" w:hAnsiTheme="minorHAnsi"/>
          <w:noProof/>
          <w:sz w:val="24"/>
          <w:szCs w:val="24"/>
        </w:rPr>
      </w:pPr>
      <w:ins w:id="674"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"_Toc216372734"</w:instrText>
        </w:r>
        <w:r w:rsidRPr="00BE6636">
          <w:rPr>
            <w:rStyle w:val="Hyperlink"/>
            <w:noProof/>
          </w:rPr>
          <w:instrText xml:space="preserve"> </w:instrText>
        </w:r>
      </w:ins>
      <w:ins w:id="675" w:author="DELL" w:date="2025-12-12T14:51:00Z" w16du:dateUtc="2025-12-12T07:51:00Z">
        <w:r w:rsidR="0055077B" w:rsidRPr="00BE6636">
          <w:rPr>
            <w:rStyle w:val="Hyperlink"/>
            <w:noProof/>
          </w:rPr>
        </w:r>
      </w:ins>
      <w:ins w:id="676" w:author="DELL" w:date="2025-12-11T19:11:00Z" w16du:dateUtc="2025-12-11T12:11:00Z">
        <w:r w:rsidRPr="00BE6636">
          <w:rPr>
            <w:rStyle w:val="Hyperlink"/>
            <w:noProof/>
          </w:rPr>
          <w:fldChar w:fldCharType="separate"/>
        </w:r>
        <w:r w:rsidRPr="00BE6636">
          <w:rPr>
            <w:rStyle w:val="Hyperlink"/>
            <w:noProof/>
          </w:rPr>
          <w:t xml:space="preserve">Hình 3. 7 </w:t>
        </w:r>
        <w:r w:rsidRPr="00BE6636">
          <w:rPr>
            <w:rStyle w:val="Hyperlink"/>
            <w:noProof/>
            <w:lang w:val="zh-CN"/>
          </w:rPr>
          <w:t>Thanh menu với mục Sản phẩm được highlight</w:t>
        </w:r>
        <w:r>
          <w:rPr>
            <w:noProof/>
            <w:webHidden/>
          </w:rPr>
          <w:tab/>
        </w:r>
        <w:r>
          <w:rPr>
            <w:noProof/>
            <w:webHidden/>
          </w:rPr>
          <w:fldChar w:fldCharType="begin"/>
        </w:r>
        <w:r>
          <w:rPr>
            <w:noProof/>
            <w:webHidden/>
          </w:rPr>
          <w:instrText xml:space="preserve"> PAGEREF _Toc216372734 \h </w:instrText>
        </w:r>
      </w:ins>
      <w:r>
        <w:rPr>
          <w:noProof/>
          <w:webHidden/>
        </w:rPr>
      </w:r>
      <w:ins w:id="677" w:author="DELL" w:date="2025-12-11T19:11:00Z" w16du:dateUtc="2025-12-11T12:11:00Z">
        <w:r>
          <w:rPr>
            <w:noProof/>
            <w:webHidden/>
          </w:rPr>
          <w:fldChar w:fldCharType="separate"/>
        </w:r>
      </w:ins>
      <w:ins w:id="678" w:author="DELL" w:date="2025-12-12T22:14:00Z" w16du:dateUtc="2025-12-12T15:14:00Z">
        <w:r w:rsidR="009A3885">
          <w:rPr>
            <w:noProof/>
            <w:webHidden/>
          </w:rPr>
          <w:t>23</w:t>
        </w:r>
      </w:ins>
      <w:ins w:id="679" w:author="DELL" w:date="2025-12-11T19:11:00Z" w16du:dateUtc="2025-12-11T12:11:00Z">
        <w:r>
          <w:rPr>
            <w:noProof/>
            <w:webHidden/>
          </w:rPr>
          <w:fldChar w:fldCharType="end"/>
        </w:r>
        <w:r w:rsidRPr="00BE6636">
          <w:rPr>
            <w:rStyle w:val="Hyperlink"/>
            <w:noProof/>
          </w:rPr>
          <w:fldChar w:fldCharType="end"/>
        </w:r>
      </w:ins>
    </w:p>
    <w:p w14:paraId="4E404ACD" w14:textId="32A051EE" w:rsidR="002764DE" w:rsidRDefault="002764DE">
      <w:pPr>
        <w:pStyle w:val="TableofFigures"/>
        <w:tabs>
          <w:tab w:val="right" w:leader="dot" w:pos="9061"/>
        </w:tabs>
        <w:rPr>
          <w:ins w:id="680" w:author="DELL" w:date="2025-12-11T19:11:00Z" w16du:dateUtc="2025-12-11T12:11:00Z"/>
          <w:rFonts w:asciiTheme="minorHAnsi" w:eastAsiaTheme="minorEastAsia" w:hAnsiTheme="minorHAnsi"/>
          <w:noProof/>
          <w:sz w:val="24"/>
          <w:szCs w:val="24"/>
        </w:rPr>
      </w:pPr>
      <w:ins w:id="681"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"_Toc216372735"</w:instrText>
        </w:r>
        <w:r w:rsidRPr="00BE6636">
          <w:rPr>
            <w:rStyle w:val="Hyperlink"/>
            <w:noProof/>
          </w:rPr>
          <w:instrText xml:space="preserve"> </w:instrText>
        </w:r>
      </w:ins>
      <w:ins w:id="682" w:author="DELL" w:date="2025-12-12T14:51:00Z" w16du:dateUtc="2025-12-12T07:51:00Z">
        <w:r w:rsidR="0055077B" w:rsidRPr="00BE6636">
          <w:rPr>
            <w:rStyle w:val="Hyperlink"/>
            <w:noProof/>
          </w:rPr>
        </w:r>
      </w:ins>
      <w:ins w:id="683" w:author="DELL" w:date="2025-12-11T19:11:00Z" w16du:dateUtc="2025-12-11T12:11:00Z">
        <w:r w:rsidRPr="00BE6636">
          <w:rPr>
            <w:rStyle w:val="Hyperlink"/>
            <w:noProof/>
          </w:rPr>
          <w:fldChar w:fldCharType="separate"/>
        </w:r>
        <w:r w:rsidRPr="00BE6636">
          <w:rPr>
            <w:rStyle w:val="Hyperlink"/>
            <w:noProof/>
          </w:rPr>
          <w:t xml:space="preserve">Hình 3. 8 </w:t>
        </w:r>
        <w:r w:rsidRPr="00BE6636">
          <w:rPr>
            <w:rStyle w:val="Hyperlink"/>
            <w:noProof/>
            <w:lang w:val="zh-CN"/>
          </w:rPr>
          <w:t>Kết quả tìm kiếm sản phẩm với từ khóa "matcha"</w:t>
        </w:r>
        <w:r>
          <w:rPr>
            <w:noProof/>
            <w:webHidden/>
          </w:rPr>
          <w:tab/>
        </w:r>
        <w:r>
          <w:rPr>
            <w:noProof/>
            <w:webHidden/>
          </w:rPr>
          <w:fldChar w:fldCharType="begin"/>
        </w:r>
        <w:r>
          <w:rPr>
            <w:noProof/>
            <w:webHidden/>
          </w:rPr>
          <w:instrText xml:space="preserve"> PAGEREF _Toc216372735 \h </w:instrText>
        </w:r>
      </w:ins>
      <w:r>
        <w:rPr>
          <w:noProof/>
          <w:webHidden/>
        </w:rPr>
      </w:r>
      <w:ins w:id="684" w:author="DELL" w:date="2025-12-11T19:11:00Z" w16du:dateUtc="2025-12-11T12:11:00Z">
        <w:r>
          <w:rPr>
            <w:noProof/>
            <w:webHidden/>
          </w:rPr>
          <w:fldChar w:fldCharType="separate"/>
        </w:r>
      </w:ins>
      <w:ins w:id="685" w:author="DELL" w:date="2025-12-12T22:14:00Z" w16du:dateUtc="2025-12-12T15:14:00Z">
        <w:r w:rsidR="009A3885">
          <w:rPr>
            <w:noProof/>
            <w:webHidden/>
          </w:rPr>
          <w:t>24</w:t>
        </w:r>
      </w:ins>
      <w:ins w:id="686" w:author="DELL" w:date="2025-12-11T19:11:00Z" w16du:dateUtc="2025-12-11T12:11:00Z">
        <w:r>
          <w:rPr>
            <w:noProof/>
            <w:webHidden/>
          </w:rPr>
          <w:fldChar w:fldCharType="end"/>
        </w:r>
        <w:r w:rsidRPr="00BE6636">
          <w:rPr>
            <w:rStyle w:val="Hyperlink"/>
            <w:noProof/>
          </w:rPr>
          <w:fldChar w:fldCharType="end"/>
        </w:r>
      </w:ins>
    </w:p>
    <w:p w14:paraId="13827750" w14:textId="37C6A21F" w:rsidR="002764DE" w:rsidRDefault="002764DE">
      <w:pPr>
        <w:pStyle w:val="TableofFigures"/>
        <w:tabs>
          <w:tab w:val="right" w:leader="dot" w:pos="9061"/>
        </w:tabs>
        <w:rPr>
          <w:ins w:id="687" w:author="DELL" w:date="2025-12-11T19:11:00Z" w16du:dateUtc="2025-12-11T12:11:00Z"/>
          <w:rFonts w:asciiTheme="minorHAnsi" w:eastAsiaTheme="minorEastAsia" w:hAnsiTheme="minorHAnsi"/>
          <w:noProof/>
          <w:sz w:val="24"/>
          <w:szCs w:val="24"/>
        </w:rPr>
      </w:pPr>
      <w:ins w:id="688"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"_Toc216372736"</w:instrText>
        </w:r>
        <w:r w:rsidRPr="00BE6636">
          <w:rPr>
            <w:rStyle w:val="Hyperlink"/>
            <w:noProof/>
          </w:rPr>
          <w:instrText xml:space="preserve"> </w:instrText>
        </w:r>
      </w:ins>
      <w:ins w:id="689" w:author="DELL" w:date="2025-12-12T14:51:00Z" w16du:dateUtc="2025-12-12T07:51:00Z">
        <w:r w:rsidR="0055077B" w:rsidRPr="00BE6636">
          <w:rPr>
            <w:rStyle w:val="Hyperlink"/>
            <w:noProof/>
          </w:rPr>
        </w:r>
      </w:ins>
      <w:ins w:id="690" w:author="DELL" w:date="2025-12-11T19:11:00Z" w16du:dateUtc="2025-12-11T12:11:00Z">
        <w:r w:rsidRPr="00BE6636">
          <w:rPr>
            <w:rStyle w:val="Hyperlink"/>
            <w:noProof/>
          </w:rPr>
          <w:fldChar w:fldCharType="separate"/>
        </w:r>
        <w:r w:rsidRPr="00BE6636">
          <w:rPr>
            <w:rStyle w:val="Hyperlink"/>
            <w:noProof/>
          </w:rPr>
          <w:t xml:space="preserve">Hình 3. 9 </w:t>
        </w:r>
        <w:r w:rsidRPr="00BE6636">
          <w:rPr>
            <w:rStyle w:val="Hyperlink"/>
            <w:noProof/>
            <w:lang w:val="zh-CN"/>
          </w:rPr>
          <w:t>Trang chi tiết sản phẩm ban đầu (size S, không topping, số lượng 1)</w:t>
        </w:r>
        <w:r>
          <w:rPr>
            <w:noProof/>
            <w:webHidden/>
          </w:rPr>
          <w:tab/>
        </w:r>
        <w:r>
          <w:rPr>
            <w:noProof/>
            <w:webHidden/>
          </w:rPr>
          <w:fldChar w:fldCharType="begin"/>
        </w:r>
        <w:r>
          <w:rPr>
            <w:noProof/>
            <w:webHidden/>
          </w:rPr>
          <w:instrText xml:space="preserve"> PAGEREF _Toc216372736 \h </w:instrText>
        </w:r>
      </w:ins>
      <w:r>
        <w:rPr>
          <w:noProof/>
          <w:webHidden/>
        </w:rPr>
      </w:r>
      <w:ins w:id="691" w:author="DELL" w:date="2025-12-11T19:11:00Z" w16du:dateUtc="2025-12-11T12:11:00Z">
        <w:r>
          <w:rPr>
            <w:noProof/>
            <w:webHidden/>
          </w:rPr>
          <w:fldChar w:fldCharType="separate"/>
        </w:r>
      </w:ins>
      <w:ins w:id="692" w:author="DELL" w:date="2025-12-12T22:14:00Z" w16du:dateUtc="2025-12-12T15:14:00Z">
        <w:r w:rsidR="009A3885">
          <w:rPr>
            <w:noProof/>
            <w:webHidden/>
          </w:rPr>
          <w:t>25</w:t>
        </w:r>
      </w:ins>
      <w:ins w:id="693" w:author="DELL" w:date="2025-12-11T19:11:00Z" w16du:dateUtc="2025-12-11T12:11:00Z">
        <w:r>
          <w:rPr>
            <w:noProof/>
            <w:webHidden/>
          </w:rPr>
          <w:fldChar w:fldCharType="end"/>
        </w:r>
        <w:r w:rsidRPr="00BE6636">
          <w:rPr>
            <w:rStyle w:val="Hyperlink"/>
            <w:noProof/>
          </w:rPr>
          <w:fldChar w:fldCharType="end"/>
        </w:r>
      </w:ins>
    </w:p>
    <w:p w14:paraId="0F27ED91" w14:textId="58B26228" w:rsidR="002764DE" w:rsidRDefault="002764DE">
      <w:pPr>
        <w:pStyle w:val="TableofFigures"/>
        <w:tabs>
          <w:tab w:val="right" w:leader="dot" w:pos="9061"/>
        </w:tabs>
        <w:rPr>
          <w:ins w:id="694" w:author="DELL" w:date="2025-12-11T19:11:00Z" w16du:dateUtc="2025-12-11T12:11:00Z"/>
          <w:rFonts w:asciiTheme="minorHAnsi" w:eastAsiaTheme="minorEastAsia" w:hAnsiTheme="minorHAnsi"/>
          <w:noProof/>
          <w:sz w:val="24"/>
          <w:szCs w:val="24"/>
        </w:rPr>
      </w:pPr>
      <w:ins w:id="695"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"_Toc216372737"</w:instrText>
        </w:r>
        <w:r w:rsidRPr="00BE6636">
          <w:rPr>
            <w:rStyle w:val="Hyperlink"/>
            <w:noProof/>
          </w:rPr>
          <w:instrText xml:space="preserve"> </w:instrText>
        </w:r>
      </w:ins>
      <w:ins w:id="696" w:author="DELL" w:date="2025-12-12T14:51:00Z" w16du:dateUtc="2025-12-12T07:51:00Z">
        <w:r w:rsidR="0055077B" w:rsidRPr="00BE6636">
          <w:rPr>
            <w:rStyle w:val="Hyperlink"/>
            <w:noProof/>
          </w:rPr>
        </w:r>
      </w:ins>
      <w:ins w:id="697" w:author="DELL" w:date="2025-12-11T19:11:00Z" w16du:dateUtc="2025-12-11T12:11:00Z">
        <w:r w:rsidRPr="00BE6636">
          <w:rPr>
            <w:rStyle w:val="Hyperlink"/>
            <w:noProof/>
          </w:rPr>
          <w:fldChar w:fldCharType="separate"/>
        </w:r>
        <w:r w:rsidRPr="00BE6636">
          <w:rPr>
            <w:rStyle w:val="Hyperlink"/>
            <w:noProof/>
          </w:rPr>
          <w:t xml:space="preserve">Hình 3. 10 </w:t>
        </w:r>
        <w:r w:rsidRPr="00BE6636">
          <w:rPr>
            <w:rStyle w:val="Hyperlink"/>
            <w:noProof/>
            <w:lang w:val="zh-CN"/>
          </w:rPr>
          <w:t>Trang chi tiết sản phẩm với size M + 2 topping, giá tổng hiển thị</w:t>
        </w:r>
        <w:r>
          <w:rPr>
            <w:noProof/>
            <w:webHidden/>
          </w:rPr>
          <w:tab/>
        </w:r>
        <w:r>
          <w:rPr>
            <w:noProof/>
            <w:webHidden/>
          </w:rPr>
          <w:fldChar w:fldCharType="begin"/>
        </w:r>
        <w:r>
          <w:rPr>
            <w:noProof/>
            <w:webHidden/>
          </w:rPr>
          <w:instrText xml:space="preserve"> PAGEREF _Toc216372737 \h </w:instrText>
        </w:r>
      </w:ins>
      <w:r>
        <w:rPr>
          <w:noProof/>
          <w:webHidden/>
        </w:rPr>
      </w:r>
      <w:ins w:id="698" w:author="DELL" w:date="2025-12-11T19:11:00Z" w16du:dateUtc="2025-12-11T12:11:00Z">
        <w:r>
          <w:rPr>
            <w:noProof/>
            <w:webHidden/>
          </w:rPr>
          <w:fldChar w:fldCharType="separate"/>
        </w:r>
      </w:ins>
      <w:ins w:id="699" w:author="DELL" w:date="2025-12-12T22:14:00Z" w16du:dateUtc="2025-12-12T15:14:00Z">
        <w:r w:rsidR="009A3885">
          <w:rPr>
            <w:noProof/>
            <w:webHidden/>
          </w:rPr>
          <w:t>26</w:t>
        </w:r>
      </w:ins>
      <w:ins w:id="700" w:author="DELL" w:date="2025-12-11T19:11:00Z" w16du:dateUtc="2025-12-11T12:11:00Z">
        <w:r>
          <w:rPr>
            <w:noProof/>
            <w:webHidden/>
          </w:rPr>
          <w:fldChar w:fldCharType="end"/>
        </w:r>
        <w:r w:rsidRPr="00BE6636">
          <w:rPr>
            <w:rStyle w:val="Hyperlink"/>
            <w:noProof/>
          </w:rPr>
          <w:fldChar w:fldCharType="end"/>
        </w:r>
      </w:ins>
    </w:p>
    <w:p w14:paraId="09D17B51" w14:textId="358B68B9" w:rsidR="002764DE" w:rsidRDefault="002764DE">
      <w:pPr>
        <w:pStyle w:val="TableofFigures"/>
        <w:tabs>
          <w:tab w:val="right" w:leader="dot" w:pos="9061"/>
        </w:tabs>
        <w:rPr>
          <w:ins w:id="701" w:author="DELL" w:date="2025-12-11T19:11:00Z" w16du:dateUtc="2025-12-11T12:11:00Z"/>
          <w:rFonts w:asciiTheme="minorHAnsi" w:eastAsiaTheme="minorEastAsia" w:hAnsiTheme="minorHAnsi"/>
          <w:noProof/>
          <w:sz w:val="24"/>
          <w:szCs w:val="24"/>
        </w:rPr>
      </w:pPr>
      <w:ins w:id="702"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"_Toc216372738"</w:instrText>
        </w:r>
        <w:r w:rsidRPr="00BE6636">
          <w:rPr>
            <w:rStyle w:val="Hyperlink"/>
            <w:noProof/>
          </w:rPr>
          <w:instrText xml:space="preserve"> </w:instrText>
        </w:r>
      </w:ins>
      <w:ins w:id="703" w:author="DELL" w:date="2025-12-12T14:51:00Z" w16du:dateUtc="2025-12-12T07:51:00Z">
        <w:r w:rsidR="0055077B" w:rsidRPr="00BE6636">
          <w:rPr>
            <w:rStyle w:val="Hyperlink"/>
            <w:noProof/>
          </w:rPr>
        </w:r>
      </w:ins>
      <w:ins w:id="704" w:author="DELL" w:date="2025-12-11T19:11:00Z" w16du:dateUtc="2025-12-11T12:11:00Z">
        <w:r w:rsidRPr="00BE6636">
          <w:rPr>
            <w:rStyle w:val="Hyperlink"/>
            <w:noProof/>
          </w:rPr>
          <w:fldChar w:fldCharType="separate"/>
        </w:r>
        <w:r w:rsidRPr="00BE6636">
          <w:rPr>
            <w:rStyle w:val="Hyperlink"/>
            <w:noProof/>
          </w:rPr>
          <w:t xml:space="preserve">Hình 3. 11 </w:t>
        </w:r>
        <w:r w:rsidRPr="00BE6636">
          <w:rPr>
            <w:rStyle w:val="Hyperlink"/>
            <w:noProof/>
            <w:lang w:val="zh-CN"/>
          </w:rPr>
          <w:t>Trang chi tiết sản phẩm với số lượng 3, tổng tiền nhân 3</w:t>
        </w:r>
        <w:r>
          <w:rPr>
            <w:noProof/>
            <w:webHidden/>
          </w:rPr>
          <w:tab/>
        </w:r>
        <w:r>
          <w:rPr>
            <w:noProof/>
            <w:webHidden/>
          </w:rPr>
          <w:fldChar w:fldCharType="begin"/>
        </w:r>
        <w:r>
          <w:rPr>
            <w:noProof/>
            <w:webHidden/>
          </w:rPr>
          <w:instrText xml:space="preserve"> PAGEREF _Toc216372738 \h </w:instrText>
        </w:r>
      </w:ins>
      <w:r>
        <w:rPr>
          <w:noProof/>
          <w:webHidden/>
        </w:rPr>
      </w:r>
      <w:ins w:id="705" w:author="DELL" w:date="2025-12-11T19:11:00Z" w16du:dateUtc="2025-12-11T12:11:00Z">
        <w:r>
          <w:rPr>
            <w:noProof/>
            <w:webHidden/>
          </w:rPr>
          <w:fldChar w:fldCharType="separate"/>
        </w:r>
      </w:ins>
      <w:ins w:id="706" w:author="DELL" w:date="2025-12-12T22:14:00Z" w16du:dateUtc="2025-12-12T15:14:00Z">
        <w:r w:rsidR="009A3885">
          <w:rPr>
            <w:noProof/>
            <w:webHidden/>
          </w:rPr>
          <w:t>26</w:t>
        </w:r>
      </w:ins>
      <w:ins w:id="707" w:author="DELL" w:date="2025-12-11T19:11:00Z" w16du:dateUtc="2025-12-11T12:11:00Z">
        <w:r>
          <w:rPr>
            <w:noProof/>
            <w:webHidden/>
          </w:rPr>
          <w:fldChar w:fldCharType="end"/>
        </w:r>
        <w:r w:rsidRPr="00BE6636">
          <w:rPr>
            <w:rStyle w:val="Hyperlink"/>
            <w:noProof/>
          </w:rPr>
          <w:fldChar w:fldCharType="end"/>
        </w:r>
      </w:ins>
    </w:p>
    <w:p w14:paraId="44748946" w14:textId="0A59A9E0" w:rsidR="002764DE" w:rsidRDefault="002764DE">
      <w:pPr>
        <w:pStyle w:val="TableofFigures"/>
        <w:tabs>
          <w:tab w:val="right" w:leader="dot" w:pos="9061"/>
        </w:tabs>
        <w:rPr>
          <w:ins w:id="708" w:author="DELL" w:date="2025-12-11T19:11:00Z" w16du:dateUtc="2025-12-11T12:11:00Z"/>
          <w:rFonts w:asciiTheme="minorHAnsi" w:eastAsiaTheme="minorEastAsia" w:hAnsiTheme="minorHAnsi"/>
          <w:noProof/>
          <w:sz w:val="24"/>
          <w:szCs w:val="24"/>
        </w:rPr>
      </w:pPr>
      <w:ins w:id="709"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"_Toc216372739"</w:instrText>
        </w:r>
        <w:r w:rsidRPr="00BE6636">
          <w:rPr>
            <w:rStyle w:val="Hyperlink"/>
            <w:noProof/>
          </w:rPr>
          <w:instrText xml:space="preserve"> </w:instrText>
        </w:r>
      </w:ins>
      <w:ins w:id="710" w:author="DELL" w:date="2025-12-12T14:51:00Z" w16du:dateUtc="2025-12-12T07:51:00Z">
        <w:r w:rsidR="0055077B" w:rsidRPr="00BE6636">
          <w:rPr>
            <w:rStyle w:val="Hyperlink"/>
            <w:noProof/>
          </w:rPr>
        </w:r>
      </w:ins>
      <w:ins w:id="711" w:author="DELL" w:date="2025-12-11T19:11:00Z" w16du:dateUtc="2025-12-11T12:11:00Z">
        <w:r w:rsidRPr="00BE6636">
          <w:rPr>
            <w:rStyle w:val="Hyperlink"/>
            <w:noProof/>
          </w:rPr>
          <w:fldChar w:fldCharType="separate"/>
        </w:r>
        <w:r w:rsidRPr="00BE6636">
          <w:rPr>
            <w:rStyle w:val="Hyperlink"/>
            <w:noProof/>
          </w:rPr>
          <w:t>Hình 3. 12 Trang thanh toán</w:t>
        </w:r>
        <w:r>
          <w:rPr>
            <w:noProof/>
            <w:webHidden/>
          </w:rPr>
          <w:tab/>
        </w:r>
        <w:r>
          <w:rPr>
            <w:noProof/>
            <w:webHidden/>
          </w:rPr>
          <w:fldChar w:fldCharType="begin"/>
        </w:r>
        <w:r>
          <w:rPr>
            <w:noProof/>
            <w:webHidden/>
          </w:rPr>
          <w:instrText xml:space="preserve"> PAGEREF _Toc216372739 \h </w:instrText>
        </w:r>
      </w:ins>
      <w:r>
        <w:rPr>
          <w:noProof/>
          <w:webHidden/>
        </w:rPr>
      </w:r>
      <w:ins w:id="712" w:author="DELL" w:date="2025-12-11T19:11:00Z" w16du:dateUtc="2025-12-11T12:11:00Z">
        <w:r>
          <w:rPr>
            <w:noProof/>
            <w:webHidden/>
          </w:rPr>
          <w:fldChar w:fldCharType="separate"/>
        </w:r>
      </w:ins>
      <w:ins w:id="713" w:author="DELL" w:date="2025-12-12T22:14:00Z" w16du:dateUtc="2025-12-12T15:14:00Z">
        <w:r w:rsidR="009A3885">
          <w:rPr>
            <w:noProof/>
            <w:webHidden/>
          </w:rPr>
          <w:t>27</w:t>
        </w:r>
      </w:ins>
      <w:ins w:id="714" w:author="DELL" w:date="2025-12-11T19:11:00Z" w16du:dateUtc="2025-12-11T12:11:00Z">
        <w:r>
          <w:rPr>
            <w:noProof/>
            <w:webHidden/>
          </w:rPr>
          <w:fldChar w:fldCharType="end"/>
        </w:r>
        <w:r w:rsidRPr="00BE6636">
          <w:rPr>
            <w:rStyle w:val="Hyperlink"/>
            <w:noProof/>
          </w:rPr>
          <w:fldChar w:fldCharType="end"/>
        </w:r>
      </w:ins>
    </w:p>
    <w:p w14:paraId="45C31AC5" w14:textId="41EB859E" w:rsidR="002764DE" w:rsidRDefault="002764DE">
      <w:pPr>
        <w:pStyle w:val="TableofFigures"/>
        <w:tabs>
          <w:tab w:val="right" w:leader="dot" w:pos="9061"/>
        </w:tabs>
        <w:rPr>
          <w:ins w:id="715" w:author="DELL" w:date="2025-12-11T19:11:00Z" w16du:dateUtc="2025-12-11T12:11:00Z"/>
          <w:rFonts w:asciiTheme="minorHAnsi" w:eastAsiaTheme="minorEastAsia" w:hAnsiTheme="minorHAnsi"/>
          <w:noProof/>
          <w:sz w:val="24"/>
          <w:szCs w:val="24"/>
        </w:rPr>
      </w:pPr>
      <w:ins w:id="716"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"_Toc216372740"</w:instrText>
        </w:r>
        <w:r w:rsidRPr="00BE6636">
          <w:rPr>
            <w:rStyle w:val="Hyperlink"/>
            <w:noProof/>
          </w:rPr>
          <w:instrText xml:space="preserve"> </w:instrText>
        </w:r>
      </w:ins>
      <w:ins w:id="717" w:author="DELL" w:date="2025-12-12T14:51:00Z" w16du:dateUtc="2025-12-12T07:51:00Z">
        <w:r w:rsidR="0055077B" w:rsidRPr="00BE6636">
          <w:rPr>
            <w:rStyle w:val="Hyperlink"/>
            <w:noProof/>
          </w:rPr>
        </w:r>
      </w:ins>
      <w:ins w:id="718" w:author="DELL" w:date="2025-12-11T19:11:00Z" w16du:dateUtc="2025-12-11T12:11:00Z">
        <w:r w:rsidRPr="00BE6636">
          <w:rPr>
            <w:rStyle w:val="Hyperlink"/>
            <w:noProof/>
          </w:rPr>
          <w:fldChar w:fldCharType="separate"/>
        </w:r>
        <w:r w:rsidRPr="00BE6636">
          <w:rPr>
            <w:rStyle w:val="Hyperlink"/>
            <w:noProof/>
          </w:rPr>
          <w:t xml:space="preserve">Hình 3. 13 </w:t>
        </w:r>
        <w:r w:rsidRPr="00BE6636">
          <w:rPr>
            <w:rStyle w:val="Hyperlink"/>
            <w:noProof/>
            <w:lang w:val="zh-CN"/>
          </w:rPr>
          <w:t>Trang giỏ hàng với 2-3 sản phẩm</w:t>
        </w:r>
        <w:r>
          <w:rPr>
            <w:noProof/>
            <w:webHidden/>
          </w:rPr>
          <w:tab/>
        </w:r>
        <w:r>
          <w:rPr>
            <w:noProof/>
            <w:webHidden/>
          </w:rPr>
          <w:fldChar w:fldCharType="begin"/>
        </w:r>
        <w:r>
          <w:rPr>
            <w:noProof/>
            <w:webHidden/>
          </w:rPr>
          <w:instrText xml:space="preserve"> PAGEREF _Toc216372740 \h </w:instrText>
        </w:r>
      </w:ins>
      <w:r>
        <w:rPr>
          <w:noProof/>
          <w:webHidden/>
        </w:rPr>
      </w:r>
      <w:ins w:id="719" w:author="DELL" w:date="2025-12-11T19:11:00Z" w16du:dateUtc="2025-12-11T12:11:00Z">
        <w:r>
          <w:rPr>
            <w:noProof/>
            <w:webHidden/>
          </w:rPr>
          <w:fldChar w:fldCharType="separate"/>
        </w:r>
      </w:ins>
      <w:ins w:id="720" w:author="DELL" w:date="2025-12-12T22:14:00Z" w16du:dateUtc="2025-12-12T15:14:00Z">
        <w:r w:rsidR="009A3885">
          <w:rPr>
            <w:noProof/>
            <w:webHidden/>
          </w:rPr>
          <w:t>28</w:t>
        </w:r>
      </w:ins>
      <w:ins w:id="721" w:author="DELL" w:date="2025-12-11T19:11:00Z" w16du:dateUtc="2025-12-11T12:11:00Z">
        <w:r>
          <w:rPr>
            <w:noProof/>
            <w:webHidden/>
          </w:rPr>
          <w:fldChar w:fldCharType="end"/>
        </w:r>
        <w:r w:rsidRPr="00BE6636">
          <w:rPr>
            <w:rStyle w:val="Hyperlink"/>
            <w:noProof/>
          </w:rPr>
          <w:fldChar w:fldCharType="end"/>
        </w:r>
      </w:ins>
    </w:p>
    <w:p w14:paraId="68E6D753" w14:textId="4219C6FA" w:rsidR="002764DE" w:rsidRDefault="002764DE">
      <w:pPr>
        <w:pStyle w:val="TableofFigures"/>
        <w:tabs>
          <w:tab w:val="right" w:leader="dot" w:pos="9061"/>
        </w:tabs>
        <w:rPr>
          <w:ins w:id="722" w:author="DELL" w:date="2025-12-11T19:11:00Z" w16du:dateUtc="2025-12-11T12:11:00Z"/>
          <w:rFonts w:asciiTheme="minorHAnsi" w:eastAsiaTheme="minorEastAsia" w:hAnsiTheme="minorHAnsi"/>
          <w:noProof/>
          <w:sz w:val="24"/>
          <w:szCs w:val="24"/>
        </w:rPr>
      </w:pPr>
      <w:ins w:id="723"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"_Toc216372741"</w:instrText>
        </w:r>
        <w:r w:rsidRPr="00BE6636">
          <w:rPr>
            <w:rStyle w:val="Hyperlink"/>
            <w:noProof/>
          </w:rPr>
          <w:instrText xml:space="preserve"> </w:instrText>
        </w:r>
      </w:ins>
      <w:ins w:id="724" w:author="DELL" w:date="2025-12-12T14:51:00Z" w16du:dateUtc="2025-12-12T07:51:00Z">
        <w:r w:rsidR="0055077B" w:rsidRPr="00BE6636">
          <w:rPr>
            <w:rStyle w:val="Hyperlink"/>
            <w:noProof/>
          </w:rPr>
        </w:r>
      </w:ins>
      <w:ins w:id="725" w:author="DELL" w:date="2025-12-11T19:11:00Z" w16du:dateUtc="2025-12-11T12:11:00Z">
        <w:r w:rsidRPr="00BE6636">
          <w:rPr>
            <w:rStyle w:val="Hyperlink"/>
            <w:noProof/>
          </w:rPr>
          <w:fldChar w:fldCharType="separate"/>
        </w:r>
        <w:r w:rsidRPr="00BE6636">
          <w:rPr>
            <w:rStyle w:val="Hyperlink"/>
            <w:noProof/>
          </w:rPr>
          <w:t xml:space="preserve">Hình 3. 14 </w:t>
        </w:r>
        <w:r w:rsidRPr="00BE6636">
          <w:rPr>
            <w:rStyle w:val="Hyperlink"/>
            <w:noProof/>
            <w:lang w:val="zh-CN"/>
          </w:rPr>
          <w:t>Giỏ hàng với số lượng đã tăng, thành tiền và tổng tiền cập nhật</w:t>
        </w:r>
        <w:r>
          <w:rPr>
            <w:noProof/>
            <w:webHidden/>
          </w:rPr>
          <w:tab/>
        </w:r>
        <w:r>
          <w:rPr>
            <w:noProof/>
            <w:webHidden/>
          </w:rPr>
          <w:fldChar w:fldCharType="begin"/>
        </w:r>
        <w:r>
          <w:rPr>
            <w:noProof/>
            <w:webHidden/>
          </w:rPr>
          <w:instrText xml:space="preserve"> PAGEREF _Toc216372741 \h </w:instrText>
        </w:r>
      </w:ins>
      <w:r>
        <w:rPr>
          <w:noProof/>
          <w:webHidden/>
        </w:rPr>
      </w:r>
      <w:ins w:id="726" w:author="DELL" w:date="2025-12-11T19:11:00Z" w16du:dateUtc="2025-12-11T12:11:00Z">
        <w:r>
          <w:rPr>
            <w:noProof/>
            <w:webHidden/>
          </w:rPr>
          <w:fldChar w:fldCharType="separate"/>
        </w:r>
      </w:ins>
      <w:ins w:id="727" w:author="DELL" w:date="2025-12-12T22:14:00Z" w16du:dateUtc="2025-12-12T15:14:00Z">
        <w:r w:rsidR="009A3885">
          <w:rPr>
            <w:noProof/>
            <w:webHidden/>
          </w:rPr>
          <w:t>28</w:t>
        </w:r>
      </w:ins>
      <w:ins w:id="728" w:author="DELL" w:date="2025-12-11T19:11:00Z" w16du:dateUtc="2025-12-11T12:11:00Z">
        <w:r>
          <w:rPr>
            <w:noProof/>
            <w:webHidden/>
          </w:rPr>
          <w:fldChar w:fldCharType="end"/>
        </w:r>
        <w:r w:rsidRPr="00BE6636">
          <w:rPr>
            <w:rStyle w:val="Hyperlink"/>
            <w:noProof/>
          </w:rPr>
          <w:fldChar w:fldCharType="end"/>
        </w:r>
      </w:ins>
    </w:p>
    <w:p w14:paraId="7ADF6A3C" w14:textId="1D69B78A" w:rsidR="002764DE" w:rsidRDefault="002764DE">
      <w:pPr>
        <w:pStyle w:val="TableofFigures"/>
        <w:tabs>
          <w:tab w:val="right" w:leader="dot" w:pos="9061"/>
        </w:tabs>
        <w:rPr>
          <w:ins w:id="729" w:author="DELL" w:date="2025-12-11T19:11:00Z" w16du:dateUtc="2025-12-11T12:11:00Z"/>
          <w:rFonts w:asciiTheme="minorHAnsi" w:eastAsiaTheme="minorEastAsia" w:hAnsiTheme="minorHAnsi"/>
          <w:noProof/>
          <w:sz w:val="24"/>
          <w:szCs w:val="24"/>
        </w:rPr>
      </w:pPr>
      <w:ins w:id="730"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"_Toc216372742"</w:instrText>
        </w:r>
        <w:r w:rsidRPr="00BE6636">
          <w:rPr>
            <w:rStyle w:val="Hyperlink"/>
            <w:noProof/>
          </w:rPr>
          <w:instrText xml:space="preserve"> </w:instrText>
        </w:r>
      </w:ins>
      <w:ins w:id="731" w:author="DELL" w:date="2025-12-12T14:51:00Z" w16du:dateUtc="2025-12-12T07:51:00Z">
        <w:r w:rsidR="0055077B" w:rsidRPr="00BE6636">
          <w:rPr>
            <w:rStyle w:val="Hyperlink"/>
            <w:noProof/>
          </w:rPr>
        </w:r>
      </w:ins>
      <w:ins w:id="732" w:author="DELL" w:date="2025-12-11T19:11:00Z" w16du:dateUtc="2025-12-11T12:11:00Z">
        <w:r w:rsidRPr="00BE6636">
          <w:rPr>
            <w:rStyle w:val="Hyperlink"/>
            <w:noProof/>
          </w:rPr>
          <w:fldChar w:fldCharType="separate"/>
        </w:r>
        <w:r w:rsidRPr="00BE6636">
          <w:rPr>
            <w:rStyle w:val="Hyperlink"/>
            <w:noProof/>
          </w:rPr>
          <w:t xml:space="preserve">Hình 3. 15 </w:t>
        </w:r>
        <w:r w:rsidRPr="00BE6636">
          <w:rPr>
            <w:rStyle w:val="Hyperlink"/>
            <w:noProof/>
            <w:lang w:val="zh-CN"/>
          </w:rPr>
          <w:t>Confirm dialog xóa sản phẩm</w:t>
        </w:r>
        <w:r>
          <w:rPr>
            <w:noProof/>
            <w:webHidden/>
          </w:rPr>
          <w:tab/>
        </w:r>
        <w:r>
          <w:rPr>
            <w:noProof/>
            <w:webHidden/>
          </w:rPr>
          <w:fldChar w:fldCharType="begin"/>
        </w:r>
        <w:r>
          <w:rPr>
            <w:noProof/>
            <w:webHidden/>
          </w:rPr>
          <w:instrText xml:space="preserve"> PAGEREF _Toc216372742 \h </w:instrText>
        </w:r>
      </w:ins>
      <w:r>
        <w:rPr>
          <w:noProof/>
          <w:webHidden/>
        </w:rPr>
      </w:r>
      <w:ins w:id="733" w:author="DELL" w:date="2025-12-11T19:11:00Z" w16du:dateUtc="2025-12-11T12:11:00Z">
        <w:r>
          <w:rPr>
            <w:noProof/>
            <w:webHidden/>
          </w:rPr>
          <w:fldChar w:fldCharType="separate"/>
        </w:r>
      </w:ins>
      <w:ins w:id="734" w:author="DELL" w:date="2025-12-12T22:14:00Z" w16du:dateUtc="2025-12-12T15:14:00Z">
        <w:r w:rsidR="009A3885">
          <w:rPr>
            <w:noProof/>
            <w:webHidden/>
          </w:rPr>
          <w:t>29</w:t>
        </w:r>
      </w:ins>
      <w:ins w:id="735" w:author="DELL" w:date="2025-12-11T19:11:00Z" w16du:dateUtc="2025-12-11T12:11:00Z">
        <w:r>
          <w:rPr>
            <w:noProof/>
            <w:webHidden/>
          </w:rPr>
          <w:fldChar w:fldCharType="end"/>
        </w:r>
        <w:r w:rsidRPr="00BE6636">
          <w:rPr>
            <w:rStyle w:val="Hyperlink"/>
            <w:noProof/>
          </w:rPr>
          <w:fldChar w:fldCharType="end"/>
        </w:r>
      </w:ins>
    </w:p>
    <w:p w14:paraId="67FB6CE4" w14:textId="1C32AB64" w:rsidR="002764DE" w:rsidRDefault="002764DE">
      <w:pPr>
        <w:pStyle w:val="TableofFigures"/>
        <w:tabs>
          <w:tab w:val="right" w:leader="dot" w:pos="9061"/>
        </w:tabs>
        <w:rPr>
          <w:ins w:id="736" w:author="DELL" w:date="2025-12-11T19:11:00Z" w16du:dateUtc="2025-12-11T12:11:00Z"/>
          <w:rFonts w:asciiTheme="minorHAnsi" w:eastAsiaTheme="minorEastAsia" w:hAnsiTheme="minorHAnsi"/>
          <w:noProof/>
          <w:sz w:val="24"/>
          <w:szCs w:val="24"/>
        </w:rPr>
      </w:pPr>
      <w:ins w:id="737"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"_Toc216372743"</w:instrText>
        </w:r>
        <w:r w:rsidRPr="00BE6636">
          <w:rPr>
            <w:rStyle w:val="Hyperlink"/>
            <w:noProof/>
          </w:rPr>
          <w:instrText xml:space="preserve"> </w:instrText>
        </w:r>
      </w:ins>
      <w:ins w:id="738" w:author="DELL" w:date="2025-12-12T14:51:00Z" w16du:dateUtc="2025-12-12T07:51:00Z">
        <w:r w:rsidR="0055077B" w:rsidRPr="00BE6636">
          <w:rPr>
            <w:rStyle w:val="Hyperlink"/>
            <w:noProof/>
          </w:rPr>
        </w:r>
      </w:ins>
      <w:ins w:id="739" w:author="DELL" w:date="2025-12-11T19:11:00Z" w16du:dateUtc="2025-12-11T12:11:00Z">
        <w:r w:rsidRPr="00BE6636">
          <w:rPr>
            <w:rStyle w:val="Hyperlink"/>
            <w:noProof/>
          </w:rPr>
          <w:fldChar w:fldCharType="separate"/>
        </w:r>
        <w:r w:rsidRPr="00BE6636">
          <w:rPr>
            <w:rStyle w:val="Hyperlink"/>
            <w:noProof/>
          </w:rPr>
          <w:t xml:space="preserve">Hình 3. 16 </w:t>
        </w:r>
        <w:r w:rsidRPr="00BE6636">
          <w:rPr>
            <w:rStyle w:val="Hyperlink"/>
            <w:noProof/>
            <w:lang w:val="zh-CN"/>
          </w:rPr>
          <w:t>Giỏ hàng rỗng với message và nút "Tiếp tục mua sắm"</w:t>
        </w:r>
        <w:r>
          <w:rPr>
            <w:noProof/>
            <w:webHidden/>
          </w:rPr>
          <w:tab/>
        </w:r>
        <w:r>
          <w:rPr>
            <w:noProof/>
            <w:webHidden/>
          </w:rPr>
          <w:fldChar w:fldCharType="begin"/>
        </w:r>
        <w:r>
          <w:rPr>
            <w:noProof/>
            <w:webHidden/>
          </w:rPr>
          <w:instrText xml:space="preserve"> PAGEREF _Toc216372743 \h </w:instrText>
        </w:r>
      </w:ins>
      <w:r>
        <w:rPr>
          <w:noProof/>
          <w:webHidden/>
        </w:rPr>
      </w:r>
      <w:ins w:id="740" w:author="DELL" w:date="2025-12-11T19:11:00Z" w16du:dateUtc="2025-12-11T12:11:00Z">
        <w:r>
          <w:rPr>
            <w:noProof/>
            <w:webHidden/>
          </w:rPr>
          <w:fldChar w:fldCharType="separate"/>
        </w:r>
      </w:ins>
      <w:ins w:id="741" w:author="DELL" w:date="2025-12-12T22:14:00Z" w16du:dateUtc="2025-12-12T15:14:00Z">
        <w:r w:rsidR="009A3885">
          <w:rPr>
            <w:noProof/>
            <w:webHidden/>
          </w:rPr>
          <w:t>30</w:t>
        </w:r>
      </w:ins>
      <w:ins w:id="742" w:author="DELL" w:date="2025-12-11T19:11:00Z" w16du:dateUtc="2025-12-11T12:11:00Z">
        <w:r>
          <w:rPr>
            <w:noProof/>
            <w:webHidden/>
          </w:rPr>
          <w:fldChar w:fldCharType="end"/>
        </w:r>
        <w:r w:rsidRPr="00BE6636">
          <w:rPr>
            <w:rStyle w:val="Hyperlink"/>
            <w:noProof/>
          </w:rPr>
          <w:fldChar w:fldCharType="end"/>
        </w:r>
      </w:ins>
    </w:p>
    <w:p w14:paraId="338D52A7" w14:textId="350CDA8A" w:rsidR="002764DE" w:rsidRDefault="002764DE">
      <w:pPr>
        <w:pStyle w:val="TableofFigures"/>
        <w:tabs>
          <w:tab w:val="right" w:leader="dot" w:pos="9061"/>
        </w:tabs>
        <w:rPr>
          <w:ins w:id="743" w:author="DELL" w:date="2025-12-11T19:11:00Z" w16du:dateUtc="2025-12-11T12:11:00Z"/>
          <w:rFonts w:asciiTheme="minorHAnsi" w:eastAsiaTheme="minorEastAsia" w:hAnsiTheme="minorHAnsi"/>
          <w:noProof/>
          <w:sz w:val="24"/>
          <w:szCs w:val="24"/>
        </w:rPr>
      </w:pPr>
      <w:ins w:id="744"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"_Toc216372744"</w:instrText>
        </w:r>
        <w:r w:rsidRPr="00BE6636">
          <w:rPr>
            <w:rStyle w:val="Hyperlink"/>
            <w:noProof/>
          </w:rPr>
          <w:instrText xml:space="preserve"> </w:instrText>
        </w:r>
      </w:ins>
      <w:ins w:id="745" w:author="DELL" w:date="2025-12-12T14:51:00Z" w16du:dateUtc="2025-12-12T07:51:00Z">
        <w:r w:rsidR="0055077B" w:rsidRPr="00BE6636">
          <w:rPr>
            <w:rStyle w:val="Hyperlink"/>
            <w:noProof/>
          </w:rPr>
        </w:r>
      </w:ins>
      <w:ins w:id="746" w:author="DELL" w:date="2025-12-11T19:11:00Z" w16du:dateUtc="2025-12-11T12:11:00Z">
        <w:r w:rsidRPr="00BE6636">
          <w:rPr>
            <w:rStyle w:val="Hyperlink"/>
            <w:noProof/>
          </w:rPr>
          <w:fldChar w:fldCharType="separate"/>
        </w:r>
        <w:r w:rsidRPr="00BE6636">
          <w:rPr>
            <w:rStyle w:val="Hyperlink"/>
            <w:noProof/>
          </w:rPr>
          <w:t xml:space="preserve">Hình 3. 17 </w:t>
        </w:r>
        <w:r w:rsidRPr="00BE6636">
          <w:rPr>
            <w:rStyle w:val="Hyperlink"/>
            <w:noProof/>
            <w:lang w:val="zh-CN"/>
          </w:rPr>
          <w:t>Trang thanh toán với form trống và tóm tắt đơn hàng</w:t>
        </w:r>
        <w:r>
          <w:rPr>
            <w:noProof/>
            <w:webHidden/>
          </w:rPr>
          <w:tab/>
        </w:r>
        <w:r>
          <w:rPr>
            <w:noProof/>
            <w:webHidden/>
          </w:rPr>
          <w:fldChar w:fldCharType="begin"/>
        </w:r>
        <w:r>
          <w:rPr>
            <w:noProof/>
            <w:webHidden/>
          </w:rPr>
          <w:instrText xml:space="preserve"> PAGEREF _Toc216372744 \h </w:instrText>
        </w:r>
      </w:ins>
      <w:r>
        <w:rPr>
          <w:noProof/>
          <w:webHidden/>
        </w:rPr>
      </w:r>
      <w:ins w:id="747" w:author="DELL" w:date="2025-12-11T19:11:00Z" w16du:dateUtc="2025-12-11T12:11:00Z">
        <w:r>
          <w:rPr>
            <w:noProof/>
            <w:webHidden/>
          </w:rPr>
          <w:fldChar w:fldCharType="separate"/>
        </w:r>
      </w:ins>
      <w:ins w:id="748" w:author="DELL" w:date="2025-12-12T22:14:00Z" w16du:dateUtc="2025-12-12T15:14:00Z">
        <w:r w:rsidR="009A3885">
          <w:rPr>
            <w:noProof/>
            <w:webHidden/>
          </w:rPr>
          <w:t>31</w:t>
        </w:r>
      </w:ins>
      <w:ins w:id="749" w:author="DELL" w:date="2025-12-11T19:11:00Z" w16du:dateUtc="2025-12-11T12:11:00Z">
        <w:r>
          <w:rPr>
            <w:noProof/>
            <w:webHidden/>
          </w:rPr>
          <w:fldChar w:fldCharType="end"/>
        </w:r>
        <w:r w:rsidRPr="00BE6636">
          <w:rPr>
            <w:rStyle w:val="Hyperlink"/>
            <w:noProof/>
          </w:rPr>
          <w:fldChar w:fldCharType="end"/>
        </w:r>
      </w:ins>
    </w:p>
    <w:p w14:paraId="4FA892C1" w14:textId="375FBA91" w:rsidR="002764DE" w:rsidRDefault="002764DE">
      <w:pPr>
        <w:pStyle w:val="TableofFigures"/>
        <w:tabs>
          <w:tab w:val="right" w:leader="dot" w:pos="9061"/>
        </w:tabs>
        <w:ind w:left="709" w:firstLine="0"/>
        <w:rPr>
          <w:ins w:id="750" w:author="DELL" w:date="2025-12-11T19:11:00Z" w16du:dateUtc="2025-12-11T12:11:00Z"/>
          <w:rFonts w:asciiTheme="minorHAnsi" w:eastAsiaTheme="minorEastAsia" w:hAnsiTheme="minorHAnsi"/>
          <w:noProof/>
          <w:sz w:val="24"/>
          <w:szCs w:val="24"/>
        </w:rPr>
        <w:pPrChange w:id="751" w:author="DELL" w:date="2025-12-12T14:08:00Z" w16du:dateUtc="2025-12-12T07:08:00Z">
          <w:pPr>
            <w:pStyle w:val="TableofFigures"/>
            <w:tabs>
              <w:tab w:val="right" w:leader="dot" w:pos="9061"/>
            </w:tabs>
          </w:pPr>
        </w:pPrChange>
      </w:pPr>
      <w:ins w:id="752"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"_Toc216372745"</w:instrText>
        </w:r>
        <w:r w:rsidRPr="00BE6636">
          <w:rPr>
            <w:rStyle w:val="Hyperlink"/>
            <w:noProof/>
          </w:rPr>
          <w:instrText xml:space="preserve"> </w:instrText>
        </w:r>
      </w:ins>
      <w:ins w:id="753" w:author="DELL" w:date="2025-12-12T14:51:00Z" w16du:dateUtc="2025-12-12T07:51:00Z">
        <w:r w:rsidR="0055077B" w:rsidRPr="00BE6636">
          <w:rPr>
            <w:rStyle w:val="Hyperlink"/>
            <w:noProof/>
          </w:rPr>
        </w:r>
      </w:ins>
      <w:ins w:id="754" w:author="DELL" w:date="2025-12-11T19:11:00Z" w16du:dateUtc="2025-12-11T12:11:00Z">
        <w:r w:rsidRPr="00BE6636">
          <w:rPr>
            <w:rStyle w:val="Hyperlink"/>
            <w:noProof/>
          </w:rPr>
          <w:fldChar w:fldCharType="separate"/>
        </w:r>
        <w:r w:rsidRPr="00BE6636">
          <w:rPr>
            <w:rStyle w:val="Hyperlink"/>
            <w:noProof/>
          </w:rPr>
          <w:t xml:space="preserve">Hình 3. 18 </w:t>
        </w:r>
        <w:r w:rsidRPr="00BE6636">
          <w:rPr>
            <w:rStyle w:val="Hyperlink"/>
            <w:noProof/>
            <w:lang w:val="zh-CN"/>
          </w:rPr>
          <w:t xml:space="preserve">Form thanh toán với validation errors (ví dụ: </w:t>
        </w:r>
        <w:r w:rsidRPr="00BE6636">
          <w:rPr>
            <w:rStyle w:val="Hyperlink"/>
            <w:noProof/>
          </w:rPr>
          <w:t>không nhập địa c</w:t>
        </w:r>
        <w:r w:rsidRPr="00BE6636">
          <w:rPr>
            <w:rStyle w:val="Hyperlink"/>
            <w:noProof/>
          </w:rPr>
          <w:t>h</w:t>
        </w:r>
        <w:r w:rsidRPr="00BE6636">
          <w:rPr>
            <w:rStyle w:val="Hyperlink"/>
            <w:noProof/>
          </w:rPr>
          <w:t>ỉ giao hàng</w:t>
        </w:r>
        <w:r w:rsidRPr="00BE6636">
          <w:rPr>
            <w:rStyle w:val="Hyperlink"/>
            <w:noProof/>
            <w:lang w:val="zh-CN"/>
          </w:rPr>
          <w:t>)</w:t>
        </w:r>
        <w:r>
          <w:rPr>
            <w:noProof/>
            <w:webHidden/>
          </w:rPr>
          <w:tab/>
        </w:r>
        <w:r>
          <w:rPr>
            <w:noProof/>
            <w:webHidden/>
          </w:rPr>
          <w:fldChar w:fldCharType="begin"/>
        </w:r>
        <w:r>
          <w:rPr>
            <w:noProof/>
            <w:webHidden/>
          </w:rPr>
          <w:instrText xml:space="preserve"> PAGEREF _Toc216372745 \h </w:instrText>
        </w:r>
      </w:ins>
      <w:r>
        <w:rPr>
          <w:noProof/>
          <w:webHidden/>
        </w:rPr>
      </w:r>
      <w:ins w:id="755" w:author="DELL" w:date="2025-12-11T19:11:00Z" w16du:dateUtc="2025-12-11T12:11:00Z">
        <w:r>
          <w:rPr>
            <w:noProof/>
            <w:webHidden/>
          </w:rPr>
          <w:fldChar w:fldCharType="separate"/>
        </w:r>
      </w:ins>
      <w:ins w:id="756" w:author="DELL" w:date="2025-12-12T22:14:00Z" w16du:dateUtc="2025-12-12T15:14:00Z">
        <w:r w:rsidR="009A3885">
          <w:rPr>
            <w:noProof/>
            <w:webHidden/>
          </w:rPr>
          <w:t>31</w:t>
        </w:r>
      </w:ins>
      <w:ins w:id="757" w:author="DELL" w:date="2025-12-11T19:11:00Z" w16du:dateUtc="2025-12-11T12:11:00Z">
        <w:r>
          <w:rPr>
            <w:noProof/>
            <w:webHidden/>
          </w:rPr>
          <w:fldChar w:fldCharType="end"/>
        </w:r>
        <w:r w:rsidRPr="00BE6636">
          <w:rPr>
            <w:rStyle w:val="Hyperlink"/>
            <w:noProof/>
          </w:rPr>
          <w:fldChar w:fldCharType="end"/>
        </w:r>
      </w:ins>
    </w:p>
    <w:p w14:paraId="1112D7E6" w14:textId="01D08DE9" w:rsidR="002764DE" w:rsidRDefault="002764DE">
      <w:pPr>
        <w:pStyle w:val="TableofFigures"/>
        <w:tabs>
          <w:tab w:val="right" w:leader="dot" w:pos="9061"/>
        </w:tabs>
        <w:rPr>
          <w:ins w:id="758" w:author="DELL" w:date="2025-12-11T19:11:00Z" w16du:dateUtc="2025-12-11T12:11:00Z"/>
          <w:rFonts w:asciiTheme="minorHAnsi" w:eastAsiaTheme="minorEastAsia" w:hAnsiTheme="minorHAnsi"/>
          <w:noProof/>
          <w:sz w:val="24"/>
          <w:szCs w:val="24"/>
        </w:rPr>
      </w:pPr>
      <w:ins w:id="759"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"_Toc216372746"</w:instrText>
        </w:r>
        <w:r w:rsidRPr="00BE6636">
          <w:rPr>
            <w:rStyle w:val="Hyperlink"/>
            <w:noProof/>
          </w:rPr>
          <w:instrText xml:space="preserve"> </w:instrText>
        </w:r>
      </w:ins>
      <w:ins w:id="760" w:author="DELL" w:date="2025-12-12T14:51:00Z" w16du:dateUtc="2025-12-12T07:51:00Z">
        <w:r w:rsidR="0055077B" w:rsidRPr="00BE6636">
          <w:rPr>
            <w:rStyle w:val="Hyperlink"/>
            <w:noProof/>
          </w:rPr>
        </w:r>
      </w:ins>
      <w:ins w:id="761" w:author="DELL" w:date="2025-12-11T19:11:00Z" w16du:dateUtc="2025-12-11T12:11:00Z">
        <w:r w:rsidRPr="00BE6636">
          <w:rPr>
            <w:rStyle w:val="Hyperlink"/>
            <w:noProof/>
          </w:rPr>
          <w:fldChar w:fldCharType="separate"/>
        </w:r>
        <w:r w:rsidRPr="00BE6636">
          <w:rPr>
            <w:rStyle w:val="Hyperlink"/>
            <w:noProof/>
          </w:rPr>
          <w:t xml:space="preserve">Hình 3. 19 </w:t>
        </w:r>
        <w:r w:rsidRPr="00BE6636">
          <w:rPr>
            <w:rStyle w:val="Hyperlink"/>
            <w:noProof/>
            <w:lang w:val="zh-CN"/>
          </w:rPr>
          <w:t>Trang xác nhận đơn hàng thành công với mã đơn và thông tin</w:t>
        </w:r>
        <w:r>
          <w:rPr>
            <w:noProof/>
            <w:webHidden/>
          </w:rPr>
          <w:tab/>
        </w:r>
        <w:r>
          <w:rPr>
            <w:noProof/>
            <w:webHidden/>
          </w:rPr>
          <w:fldChar w:fldCharType="begin"/>
        </w:r>
        <w:r>
          <w:rPr>
            <w:noProof/>
            <w:webHidden/>
          </w:rPr>
          <w:instrText xml:space="preserve"> PAGEREF _Toc216372746 \h </w:instrText>
        </w:r>
      </w:ins>
      <w:r>
        <w:rPr>
          <w:noProof/>
          <w:webHidden/>
        </w:rPr>
      </w:r>
      <w:ins w:id="762" w:author="DELL" w:date="2025-12-11T19:11:00Z" w16du:dateUtc="2025-12-11T12:11:00Z">
        <w:r>
          <w:rPr>
            <w:noProof/>
            <w:webHidden/>
          </w:rPr>
          <w:fldChar w:fldCharType="separate"/>
        </w:r>
      </w:ins>
      <w:ins w:id="763" w:author="DELL" w:date="2025-12-12T22:14:00Z" w16du:dateUtc="2025-12-12T15:14:00Z">
        <w:r w:rsidR="009A3885">
          <w:rPr>
            <w:noProof/>
            <w:webHidden/>
          </w:rPr>
          <w:t>32</w:t>
        </w:r>
      </w:ins>
      <w:ins w:id="764" w:author="DELL" w:date="2025-12-11T19:11:00Z" w16du:dateUtc="2025-12-11T12:11:00Z">
        <w:r>
          <w:rPr>
            <w:noProof/>
            <w:webHidden/>
          </w:rPr>
          <w:fldChar w:fldCharType="end"/>
        </w:r>
        <w:r w:rsidRPr="00BE6636">
          <w:rPr>
            <w:rStyle w:val="Hyperlink"/>
            <w:noProof/>
          </w:rPr>
          <w:fldChar w:fldCharType="end"/>
        </w:r>
      </w:ins>
    </w:p>
    <w:p w14:paraId="1AF1479B" w14:textId="23731FE8" w:rsidR="002764DE" w:rsidRDefault="002764DE">
      <w:pPr>
        <w:pStyle w:val="TableofFigures"/>
        <w:tabs>
          <w:tab w:val="right" w:leader="dot" w:pos="9061"/>
        </w:tabs>
        <w:rPr>
          <w:ins w:id="765" w:author="DELL" w:date="2025-12-11T19:11:00Z" w16du:dateUtc="2025-12-11T12:11:00Z"/>
          <w:rFonts w:asciiTheme="minorHAnsi" w:eastAsiaTheme="minorEastAsia" w:hAnsiTheme="minorHAnsi"/>
          <w:noProof/>
          <w:sz w:val="24"/>
          <w:szCs w:val="24"/>
        </w:rPr>
      </w:pPr>
      <w:ins w:id="766"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"_Toc216372747"</w:instrText>
        </w:r>
        <w:r w:rsidRPr="00BE6636">
          <w:rPr>
            <w:rStyle w:val="Hyperlink"/>
            <w:noProof/>
          </w:rPr>
          <w:instrText xml:space="preserve"> </w:instrText>
        </w:r>
      </w:ins>
      <w:ins w:id="767" w:author="DELL" w:date="2025-12-12T14:51:00Z" w16du:dateUtc="2025-12-12T07:51:00Z">
        <w:r w:rsidR="0055077B" w:rsidRPr="00BE6636">
          <w:rPr>
            <w:rStyle w:val="Hyperlink"/>
            <w:noProof/>
          </w:rPr>
        </w:r>
      </w:ins>
      <w:ins w:id="768" w:author="DELL" w:date="2025-12-11T19:11:00Z" w16du:dateUtc="2025-12-11T12:11:00Z">
        <w:r w:rsidRPr="00BE6636">
          <w:rPr>
            <w:rStyle w:val="Hyperlink"/>
            <w:noProof/>
          </w:rPr>
          <w:fldChar w:fldCharType="separate"/>
        </w:r>
        <w:r w:rsidRPr="00BE6636">
          <w:rPr>
            <w:rStyle w:val="Hyperlink"/>
            <w:noProof/>
          </w:rPr>
          <w:t>Hình 3. 20 Trang hiển thị các đơn hàng</w:t>
        </w:r>
        <w:r>
          <w:rPr>
            <w:noProof/>
            <w:webHidden/>
          </w:rPr>
          <w:tab/>
        </w:r>
        <w:r>
          <w:rPr>
            <w:noProof/>
            <w:webHidden/>
          </w:rPr>
          <w:fldChar w:fldCharType="begin"/>
        </w:r>
        <w:r>
          <w:rPr>
            <w:noProof/>
            <w:webHidden/>
          </w:rPr>
          <w:instrText xml:space="preserve"> PAGEREF _Toc216372747 \h </w:instrText>
        </w:r>
      </w:ins>
      <w:r>
        <w:rPr>
          <w:noProof/>
          <w:webHidden/>
        </w:rPr>
      </w:r>
      <w:ins w:id="769" w:author="DELL" w:date="2025-12-11T19:11:00Z" w16du:dateUtc="2025-12-11T12:11:00Z">
        <w:r>
          <w:rPr>
            <w:noProof/>
            <w:webHidden/>
          </w:rPr>
          <w:fldChar w:fldCharType="separate"/>
        </w:r>
      </w:ins>
      <w:ins w:id="770" w:author="DELL" w:date="2025-12-12T22:14:00Z" w16du:dateUtc="2025-12-12T15:14:00Z">
        <w:r w:rsidR="009A3885">
          <w:rPr>
            <w:noProof/>
            <w:webHidden/>
          </w:rPr>
          <w:t>33</w:t>
        </w:r>
      </w:ins>
      <w:ins w:id="771" w:author="DELL" w:date="2025-12-11T19:11:00Z" w16du:dateUtc="2025-12-11T12:11:00Z">
        <w:r>
          <w:rPr>
            <w:noProof/>
            <w:webHidden/>
          </w:rPr>
          <w:fldChar w:fldCharType="end"/>
        </w:r>
        <w:r w:rsidRPr="00BE6636">
          <w:rPr>
            <w:rStyle w:val="Hyperlink"/>
            <w:noProof/>
          </w:rPr>
          <w:fldChar w:fldCharType="end"/>
        </w:r>
      </w:ins>
    </w:p>
    <w:p w14:paraId="3554CFDD" w14:textId="7C6F499A" w:rsidR="002764DE" w:rsidRDefault="002764DE">
      <w:pPr>
        <w:pStyle w:val="TableofFigures"/>
        <w:tabs>
          <w:tab w:val="right" w:leader="dot" w:pos="9061"/>
        </w:tabs>
        <w:rPr>
          <w:ins w:id="772" w:author="DELL" w:date="2025-12-11T19:11:00Z" w16du:dateUtc="2025-12-11T12:11:00Z"/>
          <w:rFonts w:asciiTheme="minorHAnsi" w:eastAsiaTheme="minorEastAsia" w:hAnsiTheme="minorHAnsi"/>
          <w:noProof/>
          <w:sz w:val="24"/>
          <w:szCs w:val="24"/>
        </w:rPr>
      </w:pPr>
      <w:ins w:id="773"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"_Toc216372748"</w:instrText>
        </w:r>
        <w:r w:rsidRPr="00BE6636">
          <w:rPr>
            <w:rStyle w:val="Hyperlink"/>
            <w:noProof/>
          </w:rPr>
          <w:instrText xml:space="preserve"> </w:instrText>
        </w:r>
      </w:ins>
      <w:ins w:id="774" w:author="DELL" w:date="2025-12-12T14:51:00Z" w16du:dateUtc="2025-12-12T07:51:00Z">
        <w:r w:rsidR="0055077B" w:rsidRPr="00BE6636">
          <w:rPr>
            <w:rStyle w:val="Hyperlink"/>
            <w:noProof/>
          </w:rPr>
        </w:r>
      </w:ins>
      <w:ins w:id="775" w:author="DELL" w:date="2025-12-11T19:11:00Z" w16du:dateUtc="2025-12-11T12:11:00Z">
        <w:r w:rsidRPr="00BE6636">
          <w:rPr>
            <w:rStyle w:val="Hyperlink"/>
            <w:noProof/>
          </w:rPr>
          <w:fldChar w:fldCharType="separate"/>
        </w:r>
        <w:r w:rsidRPr="00BE6636">
          <w:rPr>
            <w:rStyle w:val="Hyperlink"/>
            <w:noProof/>
          </w:rPr>
          <w:t xml:space="preserve">Hình 3. 21 </w:t>
        </w:r>
        <w:r w:rsidRPr="00BE6636">
          <w:rPr>
            <w:rStyle w:val="Hyperlink"/>
            <w:noProof/>
            <w:lang w:val="zh-CN"/>
          </w:rPr>
          <w:t>Danh sách lịch sử đơn hàng với các trạng thái khác nhau</w:t>
        </w:r>
        <w:r>
          <w:rPr>
            <w:noProof/>
            <w:webHidden/>
          </w:rPr>
          <w:tab/>
        </w:r>
        <w:r>
          <w:rPr>
            <w:noProof/>
            <w:webHidden/>
          </w:rPr>
          <w:fldChar w:fldCharType="begin"/>
        </w:r>
        <w:r>
          <w:rPr>
            <w:noProof/>
            <w:webHidden/>
          </w:rPr>
          <w:instrText xml:space="preserve"> PAGEREF _Toc216372748 \h </w:instrText>
        </w:r>
      </w:ins>
      <w:r>
        <w:rPr>
          <w:noProof/>
          <w:webHidden/>
        </w:rPr>
      </w:r>
      <w:ins w:id="776" w:author="DELL" w:date="2025-12-11T19:11:00Z" w16du:dateUtc="2025-12-11T12:11:00Z">
        <w:r>
          <w:rPr>
            <w:noProof/>
            <w:webHidden/>
          </w:rPr>
          <w:fldChar w:fldCharType="separate"/>
        </w:r>
      </w:ins>
      <w:ins w:id="777" w:author="DELL" w:date="2025-12-12T22:14:00Z" w16du:dateUtc="2025-12-12T15:14:00Z">
        <w:r w:rsidR="009A3885">
          <w:rPr>
            <w:noProof/>
            <w:webHidden/>
          </w:rPr>
          <w:t>34</w:t>
        </w:r>
      </w:ins>
      <w:ins w:id="778" w:author="DELL" w:date="2025-12-11T19:11:00Z" w16du:dateUtc="2025-12-11T12:11:00Z">
        <w:r>
          <w:rPr>
            <w:noProof/>
            <w:webHidden/>
          </w:rPr>
          <w:fldChar w:fldCharType="end"/>
        </w:r>
        <w:r w:rsidRPr="00BE6636">
          <w:rPr>
            <w:rStyle w:val="Hyperlink"/>
            <w:noProof/>
          </w:rPr>
          <w:fldChar w:fldCharType="end"/>
        </w:r>
      </w:ins>
    </w:p>
    <w:p w14:paraId="11B720DD" w14:textId="22EFD536" w:rsidR="002764DE" w:rsidRDefault="002764DE">
      <w:pPr>
        <w:pStyle w:val="TableofFigures"/>
        <w:tabs>
          <w:tab w:val="right" w:leader="dot" w:pos="9061"/>
        </w:tabs>
        <w:rPr>
          <w:ins w:id="779" w:author="DELL" w:date="2025-12-11T19:11:00Z" w16du:dateUtc="2025-12-11T12:11:00Z"/>
          <w:rFonts w:asciiTheme="minorHAnsi" w:eastAsiaTheme="minorEastAsia" w:hAnsiTheme="minorHAnsi"/>
          <w:noProof/>
          <w:sz w:val="24"/>
          <w:szCs w:val="24"/>
        </w:rPr>
      </w:pPr>
      <w:ins w:id="780" w:author="DELL" w:date="2025-12-11T19:11:00Z" w16du:dateUtc="2025-12-11T12:11:00Z">
        <w:r w:rsidRPr="00BE6636">
          <w:rPr>
            <w:rStyle w:val="Hyperlink"/>
            <w:noProof/>
          </w:rPr>
          <w:lastRenderedPageBreak/>
          <w:fldChar w:fldCharType="begin"/>
        </w:r>
        <w:r w:rsidRPr="00BE6636">
          <w:rPr>
            <w:rStyle w:val="Hyperlink"/>
            <w:noProof/>
          </w:rPr>
          <w:instrText xml:space="preserve"> </w:instrText>
        </w:r>
        <w:r>
          <w:rPr>
            <w:noProof/>
          </w:rPr>
          <w:instrText>HYPERLINK \l "_Toc216372749"</w:instrText>
        </w:r>
        <w:r w:rsidRPr="00BE6636">
          <w:rPr>
            <w:rStyle w:val="Hyperlink"/>
            <w:noProof/>
          </w:rPr>
          <w:instrText xml:space="preserve"> </w:instrText>
        </w:r>
      </w:ins>
      <w:ins w:id="781" w:author="DELL" w:date="2025-12-12T14:51:00Z" w16du:dateUtc="2025-12-12T07:51:00Z">
        <w:r w:rsidR="0055077B" w:rsidRPr="00BE6636">
          <w:rPr>
            <w:rStyle w:val="Hyperlink"/>
            <w:noProof/>
          </w:rPr>
        </w:r>
      </w:ins>
      <w:ins w:id="782" w:author="DELL" w:date="2025-12-11T19:11:00Z" w16du:dateUtc="2025-12-11T12:11:00Z">
        <w:r w:rsidRPr="00BE6636">
          <w:rPr>
            <w:rStyle w:val="Hyperlink"/>
            <w:noProof/>
          </w:rPr>
          <w:fldChar w:fldCharType="separate"/>
        </w:r>
        <w:r w:rsidRPr="00BE6636">
          <w:rPr>
            <w:rStyle w:val="Hyperlink"/>
            <w:noProof/>
          </w:rPr>
          <w:t xml:space="preserve">Hình 3. 22 </w:t>
        </w:r>
        <w:r w:rsidRPr="00BE6636">
          <w:rPr>
            <w:rStyle w:val="Hyperlink"/>
            <w:noProof/>
            <w:lang w:val="zh-CN"/>
          </w:rPr>
          <w:t>Staff Dashboard với các widget thống kê</w:t>
        </w:r>
        <w:r>
          <w:rPr>
            <w:noProof/>
            <w:webHidden/>
          </w:rPr>
          <w:tab/>
        </w:r>
        <w:r>
          <w:rPr>
            <w:noProof/>
            <w:webHidden/>
          </w:rPr>
          <w:fldChar w:fldCharType="begin"/>
        </w:r>
        <w:r>
          <w:rPr>
            <w:noProof/>
            <w:webHidden/>
          </w:rPr>
          <w:instrText xml:space="preserve"> PAGEREF _Toc216372749 \h </w:instrText>
        </w:r>
      </w:ins>
      <w:r>
        <w:rPr>
          <w:noProof/>
          <w:webHidden/>
        </w:rPr>
      </w:r>
      <w:ins w:id="783" w:author="DELL" w:date="2025-12-11T19:11:00Z" w16du:dateUtc="2025-12-11T12:11:00Z">
        <w:r>
          <w:rPr>
            <w:noProof/>
            <w:webHidden/>
          </w:rPr>
          <w:fldChar w:fldCharType="separate"/>
        </w:r>
      </w:ins>
      <w:ins w:id="784" w:author="DELL" w:date="2025-12-12T22:14:00Z" w16du:dateUtc="2025-12-12T15:14:00Z">
        <w:r w:rsidR="009A3885">
          <w:rPr>
            <w:noProof/>
            <w:webHidden/>
          </w:rPr>
          <w:t>35</w:t>
        </w:r>
      </w:ins>
      <w:ins w:id="785" w:author="DELL" w:date="2025-12-11T19:11:00Z" w16du:dateUtc="2025-12-11T12:11:00Z">
        <w:r>
          <w:rPr>
            <w:noProof/>
            <w:webHidden/>
          </w:rPr>
          <w:fldChar w:fldCharType="end"/>
        </w:r>
        <w:r w:rsidRPr="00BE6636">
          <w:rPr>
            <w:rStyle w:val="Hyperlink"/>
            <w:noProof/>
          </w:rPr>
          <w:fldChar w:fldCharType="end"/>
        </w:r>
      </w:ins>
    </w:p>
    <w:p w14:paraId="39746E04" w14:textId="71D6804F" w:rsidR="002764DE" w:rsidRDefault="002764DE">
      <w:pPr>
        <w:pStyle w:val="TableofFigures"/>
        <w:tabs>
          <w:tab w:val="right" w:leader="dot" w:pos="9061"/>
        </w:tabs>
        <w:rPr>
          <w:ins w:id="786" w:author="DELL" w:date="2025-12-11T19:11:00Z" w16du:dateUtc="2025-12-11T12:11:00Z"/>
          <w:rFonts w:asciiTheme="minorHAnsi" w:eastAsiaTheme="minorEastAsia" w:hAnsiTheme="minorHAnsi"/>
          <w:noProof/>
          <w:sz w:val="24"/>
          <w:szCs w:val="24"/>
        </w:rPr>
      </w:pPr>
      <w:ins w:id="787"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"_Toc216372750"</w:instrText>
        </w:r>
        <w:r w:rsidRPr="00BE6636">
          <w:rPr>
            <w:rStyle w:val="Hyperlink"/>
            <w:noProof/>
          </w:rPr>
          <w:instrText xml:space="preserve"> </w:instrText>
        </w:r>
      </w:ins>
      <w:ins w:id="788" w:author="DELL" w:date="2025-12-12T14:51:00Z" w16du:dateUtc="2025-12-12T07:51:00Z">
        <w:r w:rsidR="0055077B" w:rsidRPr="00BE6636">
          <w:rPr>
            <w:rStyle w:val="Hyperlink"/>
            <w:noProof/>
          </w:rPr>
        </w:r>
      </w:ins>
      <w:ins w:id="789" w:author="DELL" w:date="2025-12-11T19:11:00Z" w16du:dateUtc="2025-12-11T12:11:00Z">
        <w:r w:rsidRPr="00BE6636">
          <w:rPr>
            <w:rStyle w:val="Hyperlink"/>
            <w:noProof/>
          </w:rPr>
          <w:fldChar w:fldCharType="separate"/>
        </w:r>
        <w:r w:rsidRPr="00BE6636">
          <w:rPr>
            <w:rStyle w:val="Hyperlink"/>
            <w:noProof/>
          </w:rPr>
          <w:t xml:space="preserve">Hình 3. 23 </w:t>
        </w:r>
        <w:r w:rsidRPr="00BE6636">
          <w:rPr>
            <w:rStyle w:val="Hyperlink"/>
            <w:noProof/>
            <w:lang w:val="zh-CN"/>
          </w:rPr>
          <w:t>Trang quản lý đơn hàng của Staff</w:t>
        </w:r>
        <w:r>
          <w:rPr>
            <w:noProof/>
            <w:webHidden/>
          </w:rPr>
          <w:tab/>
        </w:r>
        <w:r>
          <w:rPr>
            <w:noProof/>
            <w:webHidden/>
          </w:rPr>
          <w:fldChar w:fldCharType="begin"/>
        </w:r>
        <w:r>
          <w:rPr>
            <w:noProof/>
            <w:webHidden/>
          </w:rPr>
          <w:instrText xml:space="preserve"> PAGEREF _Toc216372750 \h </w:instrText>
        </w:r>
      </w:ins>
      <w:r>
        <w:rPr>
          <w:noProof/>
          <w:webHidden/>
        </w:rPr>
      </w:r>
      <w:ins w:id="790" w:author="DELL" w:date="2025-12-11T19:11:00Z" w16du:dateUtc="2025-12-11T12:11:00Z">
        <w:r>
          <w:rPr>
            <w:noProof/>
            <w:webHidden/>
          </w:rPr>
          <w:fldChar w:fldCharType="separate"/>
        </w:r>
      </w:ins>
      <w:ins w:id="791" w:author="DELL" w:date="2025-12-12T22:14:00Z" w16du:dateUtc="2025-12-12T15:14:00Z">
        <w:r w:rsidR="009A3885">
          <w:rPr>
            <w:noProof/>
            <w:webHidden/>
          </w:rPr>
          <w:t>36</w:t>
        </w:r>
      </w:ins>
      <w:ins w:id="792" w:author="DELL" w:date="2025-12-11T19:11:00Z" w16du:dateUtc="2025-12-11T12:11:00Z">
        <w:r>
          <w:rPr>
            <w:noProof/>
            <w:webHidden/>
          </w:rPr>
          <w:fldChar w:fldCharType="end"/>
        </w:r>
        <w:r w:rsidRPr="00BE6636">
          <w:rPr>
            <w:rStyle w:val="Hyperlink"/>
            <w:noProof/>
          </w:rPr>
          <w:fldChar w:fldCharType="end"/>
        </w:r>
      </w:ins>
    </w:p>
    <w:p w14:paraId="42AD5DFA" w14:textId="608A9199" w:rsidR="002764DE" w:rsidRDefault="002764DE">
      <w:pPr>
        <w:pStyle w:val="TableofFigures"/>
        <w:tabs>
          <w:tab w:val="right" w:leader="dot" w:pos="9061"/>
        </w:tabs>
        <w:rPr>
          <w:ins w:id="793" w:author="DELL" w:date="2025-12-11T19:11:00Z" w16du:dateUtc="2025-12-11T12:11:00Z"/>
          <w:rFonts w:asciiTheme="minorHAnsi" w:eastAsiaTheme="minorEastAsia" w:hAnsiTheme="minorHAnsi"/>
          <w:noProof/>
          <w:sz w:val="24"/>
          <w:szCs w:val="24"/>
        </w:rPr>
      </w:pPr>
      <w:ins w:id="794"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"_Toc216372751"</w:instrText>
        </w:r>
        <w:r w:rsidRPr="00BE6636">
          <w:rPr>
            <w:rStyle w:val="Hyperlink"/>
            <w:noProof/>
          </w:rPr>
          <w:instrText xml:space="preserve"> </w:instrText>
        </w:r>
      </w:ins>
      <w:ins w:id="795" w:author="DELL" w:date="2025-12-12T14:51:00Z" w16du:dateUtc="2025-12-12T07:51:00Z">
        <w:r w:rsidR="0055077B" w:rsidRPr="00BE6636">
          <w:rPr>
            <w:rStyle w:val="Hyperlink"/>
            <w:noProof/>
          </w:rPr>
        </w:r>
      </w:ins>
      <w:ins w:id="796" w:author="DELL" w:date="2025-12-11T19:11:00Z" w16du:dateUtc="2025-12-11T12:11:00Z">
        <w:r w:rsidRPr="00BE6636">
          <w:rPr>
            <w:rStyle w:val="Hyperlink"/>
            <w:noProof/>
          </w:rPr>
          <w:fldChar w:fldCharType="separate"/>
        </w:r>
        <w:r w:rsidRPr="00BE6636">
          <w:rPr>
            <w:rStyle w:val="Hyperlink"/>
            <w:noProof/>
          </w:rPr>
          <w:t xml:space="preserve">Hình 3. 24 </w:t>
        </w:r>
        <w:r w:rsidRPr="00BE6636">
          <w:rPr>
            <w:rStyle w:val="Hyperlink"/>
            <w:noProof/>
            <w:lang w:val="zh-CN"/>
          </w:rPr>
          <w:t>Danh sách đơn đã lọc theo trạng thái Pending</w:t>
        </w:r>
        <w:r>
          <w:rPr>
            <w:noProof/>
            <w:webHidden/>
          </w:rPr>
          <w:tab/>
        </w:r>
        <w:r>
          <w:rPr>
            <w:noProof/>
            <w:webHidden/>
          </w:rPr>
          <w:fldChar w:fldCharType="begin"/>
        </w:r>
        <w:r>
          <w:rPr>
            <w:noProof/>
            <w:webHidden/>
          </w:rPr>
          <w:instrText xml:space="preserve"> PAGEREF _Toc216372751 \h </w:instrText>
        </w:r>
      </w:ins>
      <w:r>
        <w:rPr>
          <w:noProof/>
          <w:webHidden/>
        </w:rPr>
      </w:r>
      <w:ins w:id="797" w:author="DELL" w:date="2025-12-11T19:11:00Z" w16du:dateUtc="2025-12-11T12:11:00Z">
        <w:r>
          <w:rPr>
            <w:noProof/>
            <w:webHidden/>
          </w:rPr>
          <w:fldChar w:fldCharType="separate"/>
        </w:r>
      </w:ins>
      <w:ins w:id="798" w:author="DELL" w:date="2025-12-12T22:14:00Z" w16du:dateUtc="2025-12-12T15:14:00Z">
        <w:r w:rsidR="009A3885">
          <w:rPr>
            <w:noProof/>
            <w:webHidden/>
          </w:rPr>
          <w:t>37</w:t>
        </w:r>
      </w:ins>
      <w:ins w:id="799" w:author="DELL" w:date="2025-12-11T19:11:00Z" w16du:dateUtc="2025-12-11T12:11:00Z">
        <w:r>
          <w:rPr>
            <w:noProof/>
            <w:webHidden/>
          </w:rPr>
          <w:fldChar w:fldCharType="end"/>
        </w:r>
        <w:r w:rsidRPr="00BE6636">
          <w:rPr>
            <w:rStyle w:val="Hyperlink"/>
            <w:noProof/>
          </w:rPr>
          <w:fldChar w:fldCharType="end"/>
        </w:r>
      </w:ins>
    </w:p>
    <w:p w14:paraId="0FFB2773" w14:textId="1153AFD4" w:rsidR="002764DE" w:rsidRDefault="002764DE">
      <w:pPr>
        <w:pStyle w:val="TableofFigures"/>
        <w:tabs>
          <w:tab w:val="right" w:leader="dot" w:pos="9061"/>
        </w:tabs>
        <w:rPr>
          <w:ins w:id="800" w:author="DELL" w:date="2025-12-11T19:11:00Z" w16du:dateUtc="2025-12-11T12:11:00Z"/>
          <w:rFonts w:asciiTheme="minorHAnsi" w:eastAsiaTheme="minorEastAsia" w:hAnsiTheme="minorHAnsi"/>
          <w:noProof/>
          <w:sz w:val="24"/>
          <w:szCs w:val="24"/>
        </w:rPr>
      </w:pPr>
      <w:ins w:id="801"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"_Toc216372752"</w:instrText>
        </w:r>
        <w:r w:rsidRPr="00BE6636">
          <w:rPr>
            <w:rStyle w:val="Hyperlink"/>
            <w:noProof/>
          </w:rPr>
          <w:instrText xml:space="preserve"> </w:instrText>
        </w:r>
      </w:ins>
      <w:ins w:id="802" w:author="DELL" w:date="2025-12-12T14:51:00Z" w16du:dateUtc="2025-12-12T07:51:00Z">
        <w:r w:rsidR="0055077B" w:rsidRPr="00BE6636">
          <w:rPr>
            <w:rStyle w:val="Hyperlink"/>
            <w:noProof/>
          </w:rPr>
        </w:r>
      </w:ins>
      <w:ins w:id="803" w:author="DELL" w:date="2025-12-11T19:11:00Z" w16du:dateUtc="2025-12-11T12:11:00Z">
        <w:r w:rsidRPr="00BE6636">
          <w:rPr>
            <w:rStyle w:val="Hyperlink"/>
            <w:noProof/>
          </w:rPr>
          <w:fldChar w:fldCharType="separate"/>
        </w:r>
        <w:r w:rsidRPr="00BE6636">
          <w:rPr>
            <w:rStyle w:val="Hyperlink"/>
            <w:noProof/>
          </w:rPr>
          <w:t>Hình 3. 25</w:t>
        </w:r>
        <w:r w:rsidRPr="00BE6636">
          <w:rPr>
            <w:rStyle w:val="Hyperlink"/>
            <w:noProof/>
            <w:lang w:val="zh-CN"/>
          </w:rPr>
          <w:t>Modal chi tiết đơn hàng (Staff view)</w:t>
        </w:r>
        <w:r>
          <w:rPr>
            <w:noProof/>
            <w:webHidden/>
          </w:rPr>
          <w:tab/>
        </w:r>
        <w:r>
          <w:rPr>
            <w:noProof/>
            <w:webHidden/>
          </w:rPr>
          <w:fldChar w:fldCharType="begin"/>
        </w:r>
        <w:r>
          <w:rPr>
            <w:noProof/>
            <w:webHidden/>
          </w:rPr>
          <w:instrText xml:space="preserve"> PAGEREF _Toc216372752 \h </w:instrText>
        </w:r>
      </w:ins>
      <w:r>
        <w:rPr>
          <w:noProof/>
          <w:webHidden/>
        </w:rPr>
      </w:r>
      <w:ins w:id="804" w:author="DELL" w:date="2025-12-11T19:11:00Z" w16du:dateUtc="2025-12-11T12:11:00Z">
        <w:r>
          <w:rPr>
            <w:noProof/>
            <w:webHidden/>
          </w:rPr>
          <w:fldChar w:fldCharType="separate"/>
        </w:r>
      </w:ins>
      <w:ins w:id="805" w:author="DELL" w:date="2025-12-12T22:14:00Z" w16du:dateUtc="2025-12-12T15:14:00Z">
        <w:r w:rsidR="009A3885">
          <w:rPr>
            <w:noProof/>
            <w:webHidden/>
          </w:rPr>
          <w:t>37</w:t>
        </w:r>
      </w:ins>
      <w:ins w:id="806" w:author="DELL" w:date="2025-12-11T19:11:00Z" w16du:dateUtc="2025-12-11T12:11:00Z">
        <w:r>
          <w:rPr>
            <w:noProof/>
            <w:webHidden/>
          </w:rPr>
          <w:fldChar w:fldCharType="end"/>
        </w:r>
        <w:r w:rsidRPr="00BE6636">
          <w:rPr>
            <w:rStyle w:val="Hyperlink"/>
            <w:noProof/>
          </w:rPr>
          <w:fldChar w:fldCharType="end"/>
        </w:r>
      </w:ins>
    </w:p>
    <w:p w14:paraId="31252246" w14:textId="0ABEF2C4" w:rsidR="002764DE" w:rsidRDefault="002764DE">
      <w:pPr>
        <w:pStyle w:val="TableofFigures"/>
        <w:tabs>
          <w:tab w:val="right" w:leader="dot" w:pos="9061"/>
        </w:tabs>
        <w:rPr>
          <w:ins w:id="807" w:author="DELL" w:date="2025-12-11T19:11:00Z" w16du:dateUtc="2025-12-11T12:11:00Z"/>
          <w:rFonts w:asciiTheme="minorHAnsi" w:eastAsiaTheme="minorEastAsia" w:hAnsiTheme="minorHAnsi"/>
          <w:noProof/>
          <w:sz w:val="24"/>
          <w:szCs w:val="24"/>
        </w:rPr>
      </w:pPr>
      <w:ins w:id="808"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"_Toc216372753"</w:instrText>
        </w:r>
        <w:r w:rsidRPr="00BE6636">
          <w:rPr>
            <w:rStyle w:val="Hyperlink"/>
            <w:noProof/>
          </w:rPr>
          <w:instrText xml:space="preserve"> </w:instrText>
        </w:r>
      </w:ins>
      <w:ins w:id="809" w:author="DELL" w:date="2025-12-12T14:51:00Z" w16du:dateUtc="2025-12-12T07:51:00Z">
        <w:r w:rsidR="0055077B" w:rsidRPr="00BE6636">
          <w:rPr>
            <w:rStyle w:val="Hyperlink"/>
            <w:noProof/>
          </w:rPr>
        </w:r>
      </w:ins>
      <w:ins w:id="810" w:author="DELL" w:date="2025-12-11T19:11:00Z" w16du:dateUtc="2025-12-11T12:11:00Z">
        <w:r w:rsidRPr="00BE6636">
          <w:rPr>
            <w:rStyle w:val="Hyperlink"/>
            <w:noProof/>
          </w:rPr>
          <w:fldChar w:fldCharType="separate"/>
        </w:r>
        <w:r w:rsidRPr="00BE6636">
          <w:rPr>
            <w:rStyle w:val="Hyperlink"/>
            <w:noProof/>
          </w:rPr>
          <w:t xml:space="preserve">Hình 3. 26 </w:t>
        </w:r>
        <w:r w:rsidRPr="00BE6636">
          <w:rPr>
            <w:rStyle w:val="Hyperlink"/>
            <w:noProof/>
            <w:lang w:val="zh-CN"/>
          </w:rPr>
          <w:t>Dropdown cập nhật trạng thái đơn hàng</w:t>
        </w:r>
        <w:r>
          <w:rPr>
            <w:noProof/>
            <w:webHidden/>
          </w:rPr>
          <w:tab/>
        </w:r>
        <w:r>
          <w:rPr>
            <w:noProof/>
            <w:webHidden/>
          </w:rPr>
          <w:fldChar w:fldCharType="begin"/>
        </w:r>
        <w:r>
          <w:rPr>
            <w:noProof/>
            <w:webHidden/>
          </w:rPr>
          <w:instrText xml:space="preserve"> PAGEREF _Toc216372753 \h </w:instrText>
        </w:r>
      </w:ins>
      <w:r>
        <w:rPr>
          <w:noProof/>
          <w:webHidden/>
        </w:rPr>
      </w:r>
      <w:ins w:id="811" w:author="DELL" w:date="2025-12-11T19:11:00Z" w16du:dateUtc="2025-12-11T12:11:00Z">
        <w:r>
          <w:rPr>
            <w:noProof/>
            <w:webHidden/>
          </w:rPr>
          <w:fldChar w:fldCharType="separate"/>
        </w:r>
      </w:ins>
      <w:ins w:id="812" w:author="DELL" w:date="2025-12-12T22:14:00Z" w16du:dateUtc="2025-12-12T15:14:00Z">
        <w:r w:rsidR="009A3885">
          <w:rPr>
            <w:noProof/>
            <w:webHidden/>
          </w:rPr>
          <w:t>38</w:t>
        </w:r>
      </w:ins>
      <w:ins w:id="813" w:author="DELL" w:date="2025-12-11T19:11:00Z" w16du:dateUtc="2025-12-11T12:11:00Z">
        <w:r>
          <w:rPr>
            <w:noProof/>
            <w:webHidden/>
          </w:rPr>
          <w:fldChar w:fldCharType="end"/>
        </w:r>
        <w:r w:rsidRPr="00BE6636">
          <w:rPr>
            <w:rStyle w:val="Hyperlink"/>
            <w:noProof/>
          </w:rPr>
          <w:fldChar w:fldCharType="end"/>
        </w:r>
      </w:ins>
    </w:p>
    <w:p w14:paraId="78A09372" w14:textId="2CCBA6BE" w:rsidR="002764DE" w:rsidRDefault="002764DE">
      <w:pPr>
        <w:pStyle w:val="TableofFigures"/>
        <w:tabs>
          <w:tab w:val="right" w:leader="dot" w:pos="9061"/>
        </w:tabs>
        <w:rPr>
          <w:ins w:id="814" w:author="DELL" w:date="2025-12-11T19:11:00Z" w16du:dateUtc="2025-12-11T12:11:00Z"/>
          <w:rFonts w:asciiTheme="minorHAnsi" w:eastAsiaTheme="minorEastAsia" w:hAnsiTheme="minorHAnsi"/>
          <w:noProof/>
          <w:sz w:val="24"/>
          <w:szCs w:val="24"/>
        </w:rPr>
      </w:pPr>
      <w:ins w:id="815"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"_Toc216372754"</w:instrText>
        </w:r>
        <w:r w:rsidRPr="00BE6636">
          <w:rPr>
            <w:rStyle w:val="Hyperlink"/>
            <w:noProof/>
          </w:rPr>
          <w:instrText xml:space="preserve"> </w:instrText>
        </w:r>
      </w:ins>
      <w:ins w:id="816" w:author="DELL" w:date="2025-12-12T14:51:00Z" w16du:dateUtc="2025-12-12T07:51:00Z">
        <w:r w:rsidR="0055077B" w:rsidRPr="00BE6636">
          <w:rPr>
            <w:rStyle w:val="Hyperlink"/>
            <w:noProof/>
          </w:rPr>
        </w:r>
      </w:ins>
      <w:ins w:id="817" w:author="DELL" w:date="2025-12-11T19:11:00Z" w16du:dateUtc="2025-12-11T12:11:00Z">
        <w:r w:rsidRPr="00BE6636">
          <w:rPr>
            <w:rStyle w:val="Hyperlink"/>
            <w:noProof/>
          </w:rPr>
          <w:fldChar w:fldCharType="separate"/>
        </w:r>
        <w:r w:rsidRPr="00BE6636">
          <w:rPr>
            <w:rStyle w:val="Hyperlink"/>
            <w:noProof/>
          </w:rPr>
          <w:t xml:space="preserve">Hình 3. 27 </w:t>
        </w:r>
        <w:r w:rsidRPr="00BE6636">
          <w:rPr>
            <w:rStyle w:val="Hyperlink"/>
            <w:noProof/>
            <w:lang w:val="zh-CN"/>
          </w:rPr>
          <w:t>Thông báo cập nhật thành công và đơn có trạng thái mới</w:t>
        </w:r>
        <w:r>
          <w:rPr>
            <w:noProof/>
            <w:webHidden/>
          </w:rPr>
          <w:tab/>
        </w:r>
        <w:r>
          <w:rPr>
            <w:noProof/>
            <w:webHidden/>
          </w:rPr>
          <w:fldChar w:fldCharType="begin"/>
        </w:r>
        <w:r>
          <w:rPr>
            <w:noProof/>
            <w:webHidden/>
          </w:rPr>
          <w:instrText xml:space="preserve"> PAGEREF _Toc216372754 \h </w:instrText>
        </w:r>
      </w:ins>
      <w:r>
        <w:rPr>
          <w:noProof/>
          <w:webHidden/>
        </w:rPr>
      </w:r>
      <w:ins w:id="818" w:author="DELL" w:date="2025-12-11T19:11:00Z" w16du:dateUtc="2025-12-11T12:11:00Z">
        <w:r>
          <w:rPr>
            <w:noProof/>
            <w:webHidden/>
          </w:rPr>
          <w:fldChar w:fldCharType="separate"/>
        </w:r>
      </w:ins>
      <w:ins w:id="819" w:author="DELL" w:date="2025-12-12T22:14:00Z" w16du:dateUtc="2025-12-12T15:14:00Z">
        <w:r w:rsidR="009A3885">
          <w:rPr>
            <w:noProof/>
            <w:webHidden/>
          </w:rPr>
          <w:t>39</w:t>
        </w:r>
      </w:ins>
      <w:ins w:id="820" w:author="DELL" w:date="2025-12-11T19:11:00Z" w16du:dateUtc="2025-12-11T12:11:00Z">
        <w:r>
          <w:rPr>
            <w:noProof/>
            <w:webHidden/>
          </w:rPr>
          <w:fldChar w:fldCharType="end"/>
        </w:r>
        <w:r w:rsidRPr="00BE6636">
          <w:rPr>
            <w:rStyle w:val="Hyperlink"/>
            <w:noProof/>
          </w:rPr>
          <w:fldChar w:fldCharType="end"/>
        </w:r>
      </w:ins>
    </w:p>
    <w:p w14:paraId="43456936" w14:textId="75E228BA" w:rsidR="002764DE" w:rsidRDefault="002764DE">
      <w:pPr>
        <w:pStyle w:val="TableofFigures"/>
        <w:tabs>
          <w:tab w:val="right" w:leader="dot" w:pos="9061"/>
        </w:tabs>
        <w:rPr>
          <w:ins w:id="821" w:author="DELL" w:date="2025-12-11T19:11:00Z" w16du:dateUtc="2025-12-11T12:11:00Z"/>
          <w:rFonts w:asciiTheme="minorHAnsi" w:eastAsiaTheme="minorEastAsia" w:hAnsiTheme="minorHAnsi"/>
          <w:noProof/>
          <w:sz w:val="24"/>
          <w:szCs w:val="24"/>
        </w:rPr>
      </w:pPr>
      <w:ins w:id="822"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"_Toc216372755"</w:instrText>
        </w:r>
        <w:r w:rsidRPr="00BE6636">
          <w:rPr>
            <w:rStyle w:val="Hyperlink"/>
            <w:noProof/>
          </w:rPr>
          <w:instrText xml:space="preserve"> </w:instrText>
        </w:r>
      </w:ins>
      <w:ins w:id="823" w:author="DELL" w:date="2025-12-12T14:51:00Z" w16du:dateUtc="2025-12-12T07:51:00Z">
        <w:r w:rsidR="0055077B" w:rsidRPr="00BE6636">
          <w:rPr>
            <w:rStyle w:val="Hyperlink"/>
            <w:noProof/>
          </w:rPr>
        </w:r>
      </w:ins>
      <w:ins w:id="824" w:author="DELL" w:date="2025-12-11T19:11:00Z" w16du:dateUtc="2025-12-11T12:11:00Z">
        <w:r w:rsidRPr="00BE6636">
          <w:rPr>
            <w:rStyle w:val="Hyperlink"/>
            <w:noProof/>
          </w:rPr>
          <w:fldChar w:fldCharType="separate"/>
        </w:r>
        <w:r w:rsidRPr="00BE6636">
          <w:rPr>
            <w:rStyle w:val="Hyperlink"/>
            <w:noProof/>
          </w:rPr>
          <w:t xml:space="preserve">Hình 3. 28 </w:t>
        </w:r>
        <w:r w:rsidRPr="00BE6636">
          <w:rPr>
            <w:rStyle w:val="Hyperlink"/>
            <w:noProof/>
            <w:lang w:val="zh-CN"/>
          </w:rPr>
          <w:t>Admin Dashboard với đầy đủ widget và biểu đồ</w:t>
        </w:r>
        <w:r>
          <w:rPr>
            <w:noProof/>
            <w:webHidden/>
          </w:rPr>
          <w:tab/>
        </w:r>
        <w:r>
          <w:rPr>
            <w:noProof/>
            <w:webHidden/>
          </w:rPr>
          <w:fldChar w:fldCharType="begin"/>
        </w:r>
        <w:r>
          <w:rPr>
            <w:noProof/>
            <w:webHidden/>
          </w:rPr>
          <w:instrText xml:space="preserve"> PAGEREF _Toc216372755 \h </w:instrText>
        </w:r>
      </w:ins>
      <w:r>
        <w:rPr>
          <w:noProof/>
          <w:webHidden/>
        </w:rPr>
      </w:r>
      <w:ins w:id="825" w:author="DELL" w:date="2025-12-11T19:11:00Z" w16du:dateUtc="2025-12-11T12:11:00Z">
        <w:r>
          <w:rPr>
            <w:noProof/>
            <w:webHidden/>
          </w:rPr>
          <w:fldChar w:fldCharType="separate"/>
        </w:r>
      </w:ins>
      <w:ins w:id="826" w:author="DELL" w:date="2025-12-12T22:14:00Z" w16du:dateUtc="2025-12-12T15:14:00Z">
        <w:r w:rsidR="009A3885">
          <w:rPr>
            <w:noProof/>
            <w:webHidden/>
          </w:rPr>
          <w:t>40</w:t>
        </w:r>
      </w:ins>
      <w:ins w:id="827" w:author="DELL" w:date="2025-12-11T19:11:00Z" w16du:dateUtc="2025-12-11T12:11:00Z">
        <w:r>
          <w:rPr>
            <w:noProof/>
            <w:webHidden/>
          </w:rPr>
          <w:fldChar w:fldCharType="end"/>
        </w:r>
        <w:r w:rsidRPr="00BE6636">
          <w:rPr>
            <w:rStyle w:val="Hyperlink"/>
            <w:noProof/>
          </w:rPr>
          <w:fldChar w:fldCharType="end"/>
        </w:r>
      </w:ins>
    </w:p>
    <w:p w14:paraId="58E20C91" w14:textId="690E7F0D" w:rsidR="002764DE" w:rsidRDefault="002764DE">
      <w:pPr>
        <w:pStyle w:val="TableofFigures"/>
        <w:tabs>
          <w:tab w:val="right" w:leader="dot" w:pos="9061"/>
        </w:tabs>
        <w:rPr>
          <w:ins w:id="828" w:author="DELL" w:date="2025-12-11T19:11:00Z" w16du:dateUtc="2025-12-11T12:11:00Z"/>
          <w:rFonts w:asciiTheme="minorHAnsi" w:eastAsiaTheme="minorEastAsia" w:hAnsiTheme="minorHAnsi"/>
          <w:noProof/>
          <w:sz w:val="24"/>
          <w:szCs w:val="24"/>
        </w:rPr>
      </w:pPr>
      <w:ins w:id="829"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"_Toc216372756"</w:instrText>
        </w:r>
        <w:r w:rsidRPr="00BE6636">
          <w:rPr>
            <w:rStyle w:val="Hyperlink"/>
            <w:noProof/>
          </w:rPr>
          <w:instrText xml:space="preserve"> </w:instrText>
        </w:r>
      </w:ins>
      <w:ins w:id="830" w:author="DELL" w:date="2025-12-12T14:51:00Z" w16du:dateUtc="2025-12-12T07:51:00Z">
        <w:r w:rsidR="0055077B" w:rsidRPr="00BE6636">
          <w:rPr>
            <w:rStyle w:val="Hyperlink"/>
            <w:noProof/>
          </w:rPr>
        </w:r>
      </w:ins>
      <w:ins w:id="831" w:author="DELL" w:date="2025-12-11T19:11:00Z" w16du:dateUtc="2025-12-11T12:11:00Z">
        <w:r w:rsidRPr="00BE6636">
          <w:rPr>
            <w:rStyle w:val="Hyperlink"/>
            <w:noProof/>
          </w:rPr>
          <w:fldChar w:fldCharType="separate"/>
        </w:r>
        <w:r w:rsidRPr="00BE6636">
          <w:rPr>
            <w:rStyle w:val="Hyperlink"/>
            <w:noProof/>
          </w:rPr>
          <w:t xml:space="preserve">Hình 3. 29 </w:t>
        </w:r>
        <w:r w:rsidRPr="00BE6636">
          <w:rPr>
            <w:rStyle w:val="Hyperlink"/>
            <w:noProof/>
            <w:lang w:val="zh-CN"/>
          </w:rPr>
          <w:t>Trang danh sách sản phẩm (Admin view)</w:t>
        </w:r>
        <w:r>
          <w:rPr>
            <w:noProof/>
            <w:webHidden/>
          </w:rPr>
          <w:tab/>
        </w:r>
        <w:r>
          <w:rPr>
            <w:noProof/>
            <w:webHidden/>
          </w:rPr>
          <w:fldChar w:fldCharType="begin"/>
        </w:r>
        <w:r>
          <w:rPr>
            <w:noProof/>
            <w:webHidden/>
          </w:rPr>
          <w:instrText xml:space="preserve"> PAGEREF _Toc216372756 \h </w:instrText>
        </w:r>
      </w:ins>
      <w:r>
        <w:rPr>
          <w:noProof/>
          <w:webHidden/>
        </w:rPr>
      </w:r>
      <w:ins w:id="832" w:author="DELL" w:date="2025-12-11T19:11:00Z" w16du:dateUtc="2025-12-11T12:11:00Z">
        <w:r>
          <w:rPr>
            <w:noProof/>
            <w:webHidden/>
          </w:rPr>
          <w:fldChar w:fldCharType="separate"/>
        </w:r>
      </w:ins>
      <w:ins w:id="833" w:author="DELL" w:date="2025-12-12T22:14:00Z" w16du:dateUtc="2025-12-12T15:14:00Z">
        <w:r w:rsidR="009A3885">
          <w:rPr>
            <w:noProof/>
            <w:webHidden/>
          </w:rPr>
          <w:t>41</w:t>
        </w:r>
      </w:ins>
      <w:ins w:id="834" w:author="DELL" w:date="2025-12-11T19:11:00Z" w16du:dateUtc="2025-12-11T12:11:00Z">
        <w:r>
          <w:rPr>
            <w:noProof/>
            <w:webHidden/>
          </w:rPr>
          <w:fldChar w:fldCharType="end"/>
        </w:r>
        <w:r w:rsidRPr="00BE6636">
          <w:rPr>
            <w:rStyle w:val="Hyperlink"/>
            <w:noProof/>
          </w:rPr>
          <w:fldChar w:fldCharType="end"/>
        </w:r>
      </w:ins>
    </w:p>
    <w:p w14:paraId="7308E93E" w14:textId="14A153D8" w:rsidR="002764DE" w:rsidRDefault="002764DE">
      <w:pPr>
        <w:pStyle w:val="TableofFigures"/>
        <w:tabs>
          <w:tab w:val="right" w:leader="dot" w:pos="9061"/>
        </w:tabs>
        <w:rPr>
          <w:ins w:id="835" w:author="DELL" w:date="2025-12-11T19:11:00Z" w16du:dateUtc="2025-12-11T12:11:00Z"/>
          <w:rFonts w:asciiTheme="minorHAnsi" w:eastAsiaTheme="minorEastAsia" w:hAnsiTheme="minorHAnsi"/>
          <w:noProof/>
          <w:sz w:val="24"/>
          <w:szCs w:val="24"/>
        </w:rPr>
      </w:pPr>
      <w:ins w:id="836"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"_Toc216372757"</w:instrText>
        </w:r>
        <w:r w:rsidRPr="00BE6636">
          <w:rPr>
            <w:rStyle w:val="Hyperlink"/>
            <w:noProof/>
          </w:rPr>
          <w:instrText xml:space="preserve"> </w:instrText>
        </w:r>
      </w:ins>
      <w:ins w:id="837" w:author="DELL" w:date="2025-12-12T14:51:00Z" w16du:dateUtc="2025-12-12T07:51:00Z">
        <w:r w:rsidR="0055077B" w:rsidRPr="00BE6636">
          <w:rPr>
            <w:rStyle w:val="Hyperlink"/>
            <w:noProof/>
          </w:rPr>
        </w:r>
      </w:ins>
      <w:ins w:id="838" w:author="DELL" w:date="2025-12-11T19:11:00Z" w16du:dateUtc="2025-12-11T12:11:00Z">
        <w:r w:rsidRPr="00BE6636">
          <w:rPr>
            <w:rStyle w:val="Hyperlink"/>
            <w:noProof/>
          </w:rPr>
          <w:fldChar w:fldCharType="separate"/>
        </w:r>
        <w:r w:rsidRPr="00BE6636">
          <w:rPr>
            <w:rStyle w:val="Hyperlink"/>
            <w:noProof/>
          </w:rPr>
          <w:t xml:space="preserve">Hình 3. 30  </w:t>
        </w:r>
        <w:r w:rsidRPr="00BE6636">
          <w:rPr>
            <w:rStyle w:val="Hyperlink"/>
            <w:noProof/>
            <w:lang w:val="zh-CN"/>
          </w:rPr>
          <w:t>Form thêm sản phẩm mới (rỗng)</w:t>
        </w:r>
        <w:r>
          <w:rPr>
            <w:noProof/>
            <w:webHidden/>
          </w:rPr>
          <w:tab/>
        </w:r>
        <w:r>
          <w:rPr>
            <w:noProof/>
            <w:webHidden/>
          </w:rPr>
          <w:fldChar w:fldCharType="begin"/>
        </w:r>
        <w:r>
          <w:rPr>
            <w:noProof/>
            <w:webHidden/>
          </w:rPr>
          <w:instrText xml:space="preserve"> PAGEREF _Toc216372757 \h </w:instrText>
        </w:r>
      </w:ins>
      <w:r>
        <w:rPr>
          <w:noProof/>
          <w:webHidden/>
        </w:rPr>
      </w:r>
      <w:ins w:id="839" w:author="DELL" w:date="2025-12-11T19:11:00Z" w16du:dateUtc="2025-12-11T12:11:00Z">
        <w:r>
          <w:rPr>
            <w:noProof/>
            <w:webHidden/>
          </w:rPr>
          <w:fldChar w:fldCharType="separate"/>
        </w:r>
      </w:ins>
      <w:ins w:id="840" w:author="DELL" w:date="2025-12-12T22:14:00Z" w16du:dateUtc="2025-12-12T15:14:00Z">
        <w:r w:rsidR="009A3885">
          <w:rPr>
            <w:noProof/>
            <w:webHidden/>
          </w:rPr>
          <w:t>42</w:t>
        </w:r>
      </w:ins>
      <w:ins w:id="841" w:author="DELL" w:date="2025-12-11T19:11:00Z" w16du:dateUtc="2025-12-11T12:11:00Z">
        <w:r>
          <w:rPr>
            <w:noProof/>
            <w:webHidden/>
          </w:rPr>
          <w:fldChar w:fldCharType="end"/>
        </w:r>
        <w:r w:rsidRPr="00BE6636">
          <w:rPr>
            <w:rStyle w:val="Hyperlink"/>
            <w:noProof/>
          </w:rPr>
          <w:fldChar w:fldCharType="end"/>
        </w:r>
      </w:ins>
    </w:p>
    <w:p w14:paraId="37E8F62C" w14:textId="68BC02E8" w:rsidR="002764DE" w:rsidRDefault="002764DE">
      <w:pPr>
        <w:pStyle w:val="TableofFigures"/>
        <w:tabs>
          <w:tab w:val="right" w:leader="dot" w:pos="9061"/>
        </w:tabs>
        <w:rPr>
          <w:ins w:id="842" w:author="DELL" w:date="2025-12-11T19:11:00Z" w16du:dateUtc="2025-12-11T12:11:00Z"/>
          <w:rFonts w:asciiTheme="minorHAnsi" w:eastAsiaTheme="minorEastAsia" w:hAnsiTheme="minorHAnsi"/>
          <w:noProof/>
          <w:sz w:val="24"/>
          <w:szCs w:val="24"/>
        </w:rPr>
      </w:pPr>
      <w:ins w:id="843"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"_Toc216372758"</w:instrText>
        </w:r>
        <w:r w:rsidRPr="00BE6636">
          <w:rPr>
            <w:rStyle w:val="Hyperlink"/>
            <w:noProof/>
          </w:rPr>
          <w:instrText xml:space="preserve"> </w:instrText>
        </w:r>
      </w:ins>
      <w:ins w:id="844" w:author="DELL" w:date="2025-12-12T14:51:00Z" w16du:dateUtc="2025-12-12T07:51:00Z">
        <w:r w:rsidR="0055077B" w:rsidRPr="00BE6636">
          <w:rPr>
            <w:rStyle w:val="Hyperlink"/>
            <w:noProof/>
          </w:rPr>
        </w:r>
      </w:ins>
      <w:ins w:id="845" w:author="DELL" w:date="2025-12-11T19:11:00Z" w16du:dateUtc="2025-12-11T12:11:00Z">
        <w:r w:rsidRPr="00BE6636">
          <w:rPr>
            <w:rStyle w:val="Hyperlink"/>
            <w:noProof/>
          </w:rPr>
          <w:fldChar w:fldCharType="separate"/>
        </w:r>
        <w:r w:rsidRPr="00BE6636">
          <w:rPr>
            <w:rStyle w:val="Hyperlink"/>
            <w:noProof/>
          </w:rPr>
          <w:t xml:space="preserve">Hình 3. 31 </w:t>
        </w:r>
        <w:r w:rsidRPr="00BE6636">
          <w:rPr>
            <w:rStyle w:val="Hyperlink"/>
            <w:noProof/>
            <w:lang w:val="zh-CN"/>
          </w:rPr>
          <w:t>Form thêm sản phẩm đã điền đầy đủ thông tin</w:t>
        </w:r>
        <w:r>
          <w:rPr>
            <w:noProof/>
            <w:webHidden/>
          </w:rPr>
          <w:tab/>
        </w:r>
        <w:r>
          <w:rPr>
            <w:noProof/>
            <w:webHidden/>
          </w:rPr>
          <w:fldChar w:fldCharType="begin"/>
        </w:r>
        <w:r>
          <w:rPr>
            <w:noProof/>
            <w:webHidden/>
          </w:rPr>
          <w:instrText xml:space="preserve"> PAGEREF _Toc216372758 \h </w:instrText>
        </w:r>
      </w:ins>
      <w:r>
        <w:rPr>
          <w:noProof/>
          <w:webHidden/>
        </w:rPr>
      </w:r>
      <w:ins w:id="846" w:author="DELL" w:date="2025-12-11T19:11:00Z" w16du:dateUtc="2025-12-11T12:11:00Z">
        <w:r>
          <w:rPr>
            <w:noProof/>
            <w:webHidden/>
          </w:rPr>
          <w:fldChar w:fldCharType="separate"/>
        </w:r>
      </w:ins>
      <w:ins w:id="847" w:author="DELL" w:date="2025-12-12T22:14:00Z" w16du:dateUtc="2025-12-12T15:14:00Z">
        <w:r w:rsidR="009A3885">
          <w:rPr>
            <w:noProof/>
            <w:webHidden/>
          </w:rPr>
          <w:t>42</w:t>
        </w:r>
      </w:ins>
      <w:ins w:id="848" w:author="DELL" w:date="2025-12-11T19:11:00Z" w16du:dateUtc="2025-12-11T12:11:00Z">
        <w:r>
          <w:rPr>
            <w:noProof/>
            <w:webHidden/>
          </w:rPr>
          <w:fldChar w:fldCharType="end"/>
        </w:r>
        <w:r w:rsidRPr="00BE6636">
          <w:rPr>
            <w:rStyle w:val="Hyperlink"/>
            <w:noProof/>
          </w:rPr>
          <w:fldChar w:fldCharType="end"/>
        </w:r>
      </w:ins>
    </w:p>
    <w:p w14:paraId="7F38B931" w14:textId="1702CB3E" w:rsidR="002764DE" w:rsidRDefault="002764DE">
      <w:pPr>
        <w:pStyle w:val="TableofFigures"/>
        <w:tabs>
          <w:tab w:val="right" w:leader="dot" w:pos="9061"/>
        </w:tabs>
        <w:rPr>
          <w:ins w:id="849" w:author="DELL" w:date="2025-12-11T19:11:00Z" w16du:dateUtc="2025-12-11T12:11:00Z"/>
          <w:rFonts w:asciiTheme="minorHAnsi" w:eastAsiaTheme="minorEastAsia" w:hAnsiTheme="minorHAnsi"/>
          <w:noProof/>
          <w:sz w:val="24"/>
          <w:szCs w:val="24"/>
        </w:rPr>
      </w:pPr>
      <w:ins w:id="850"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"_Toc216372759"</w:instrText>
        </w:r>
        <w:r w:rsidRPr="00BE6636">
          <w:rPr>
            <w:rStyle w:val="Hyperlink"/>
            <w:noProof/>
          </w:rPr>
          <w:instrText xml:space="preserve"> </w:instrText>
        </w:r>
      </w:ins>
      <w:ins w:id="851" w:author="DELL" w:date="2025-12-12T14:51:00Z" w16du:dateUtc="2025-12-12T07:51:00Z">
        <w:r w:rsidR="0055077B" w:rsidRPr="00BE6636">
          <w:rPr>
            <w:rStyle w:val="Hyperlink"/>
            <w:noProof/>
          </w:rPr>
        </w:r>
      </w:ins>
      <w:ins w:id="852" w:author="DELL" w:date="2025-12-11T19:11:00Z" w16du:dateUtc="2025-12-11T12:11:00Z">
        <w:r w:rsidRPr="00BE6636">
          <w:rPr>
            <w:rStyle w:val="Hyperlink"/>
            <w:noProof/>
          </w:rPr>
          <w:fldChar w:fldCharType="separate"/>
        </w:r>
        <w:r w:rsidRPr="00BE6636">
          <w:rPr>
            <w:rStyle w:val="Hyperlink"/>
            <w:noProof/>
          </w:rPr>
          <w:t xml:space="preserve">Hình 3. 32 </w:t>
        </w:r>
        <w:r w:rsidRPr="00BE6636">
          <w:rPr>
            <w:rStyle w:val="Hyperlink"/>
            <w:noProof/>
            <w:lang w:val="zh-CN"/>
          </w:rPr>
          <w:t>Danh sách sản phẩm với sản phẩm mới vừa thêm</w:t>
        </w:r>
        <w:r>
          <w:rPr>
            <w:noProof/>
            <w:webHidden/>
          </w:rPr>
          <w:tab/>
        </w:r>
        <w:r>
          <w:rPr>
            <w:noProof/>
            <w:webHidden/>
          </w:rPr>
          <w:fldChar w:fldCharType="begin"/>
        </w:r>
        <w:r>
          <w:rPr>
            <w:noProof/>
            <w:webHidden/>
          </w:rPr>
          <w:instrText xml:space="preserve"> PAGEREF _Toc216372759 \h </w:instrText>
        </w:r>
      </w:ins>
      <w:r>
        <w:rPr>
          <w:noProof/>
          <w:webHidden/>
        </w:rPr>
      </w:r>
      <w:ins w:id="853" w:author="DELL" w:date="2025-12-11T19:11:00Z" w16du:dateUtc="2025-12-11T12:11:00Z">
        <w:r>
          <w:rPr>
            <w:noProof/>
            <w:webHidden/>
          </w:rPr>
          <w:fldChar w:fldCharType="separate"/>
        </w:r>
      </w:ins>
      <w:ins w:id="854" w:author="DELL" w:date="2025-12-12T22:14:00Z" w16du:dateUtc="2025-12-12T15:14:00Z">
        <w:r w:rsidR="009A3885">
          <w:rPr>
            <w:noProof/>
            <w:webHidden/>
          </w:rPr>
          <w:t>43</w:t>
        </w:r>
      </w:ins>
      <w:ins w:id="855" w:author="DELL" w:date="2025-12-11T19:11:00Z" w16du:dateUtc="2025-12-11T12:11:00Z">
        <w:r>
          <w:rPr>
            <w:noProof/>
            <w:webHidden/>
          </w:rPr>
          <w:fldChar w:fldCharType="end"/>
        </w:r>
        <w:r w:rsidRPr="00BE6636">
          <w:rPr>
            <w:rStyle w:val="Hyperlink"/>
            <w:noProof/>
          </w:rPr>
          <w:fldChar w:fldCharType="end"/>
        </w:r>
      </w:ins>
    </w:p>
    <w:p w14:paraId="3E258A62" w14:textId="4DC2A42B" w:rsidR="002764DE" w:rsidRDefault="002764DE">
      <w:pPr>
        <w:pStyle w:val="TableofFigures"/>
        <w:tabs>
          <w:tab w:val="right" w:leader="dot" w:pos="9061"/>
        </w:tabs>
        <w:rPr>
          <w:ins w:id="856" w:author="DELL" w:date="2025-12-11T19:11:00Z" w16du:dateUtc="2025-12-11T12:11:00Z"/>
          <w:rFonts w:asciiTheme="minorHAnsi" w:eastAsiaTheme="minorEastAsia" w:hAnsiTheme="minorHAnsi"/>
          <w:noProof/>
          <w:sz w:val="24"/>
          <w:szCs w:val="24"/>
        </w:rPr>
      </w:pPr>
      <w:ins w:id="857"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"_Toc216372760"</w:instrText>
        </w:r>
        <w:r w:rsidRPr="00BE6636">
          <w:rPr>
            <w:rStyle w:val="Hyperlink"/>
            <w:noProof/>
          </w:rPr>
          <w:instrText xml:space="preserve"> </w:instrText>
        </w:r>
      </w:ins>
      <w:ins w:id="858" w:author="DELL" w:date="2025-12-12T14:51:00Z" w16du:dateUtc="2025-12-12T07:51:00Z">
        <w:r w:rsidR="0055077B" w:rsidRPr="00BE6636">
          <w:rPr>
            <w:rStyle w:val="Hyperlink"/>
            <w:noProof/>
          </w:rPr>
        </w:r>
      </w:ins>
      <w:ins w:id="859" w:author="DELL" w:date="2025-12-11T19:11:00Z" w16du:dateUtc="2025-12-11T12:11:00Z">
        <w:r w:rsidRPr="00BE6636">
          <w:rPr>
            <w:rStyle w:val="Hyperlink"/>
            <w:noProof/>
          </w:rPr>
          <w:fldChar w:fldCharType="separate"/>
        </w:r>
        <w:r w:rsidRPr="00BE6636">
          <w:rPr>
            <w:rStyle w:val="Hyperlink"/>
            <w:noProof/>
          </w:rPr>
          <w:t xml:space="preserve">Hình 3. 33 </w:t>
        </w:r>
        <w:r w:rsidRPr="00BE6636">
          <w:rPr>
            <w:rStyle w:val="Hyperlink"/>
            <w:noProof/>
            <w:lang w:val="zh-CN"/>
          </w:rPr>
          <w:t xml:space="preserve"> Form sửa sản phẩm với dữ liệu đã load sẵn</w:t>
        </w:r>
        <w:r>
          <w:rPr>
            <w:noProof/>
            <w:webHidden/>
          </w:rPr>
          <w:tab/>
        </w:r>
        <w:r>
          <w:rPr>
            <w:noProof/>
            <w:webHidden/>
          </w:rPr>
          <w:fldChar w:fldCharType="begin"/>
        </w:r>
        <w:r>
          <w:rPr>
            <w:noProof/>
            <w:webHidden/>
          </w:rPr>
          <w:instrText xml:space="preserve"> PAGEREF _Toc216372760 \h </w:instrText>
        </w:r>
      </w:ins>
      <w:r>
        <w:rPr>
          <w:noProof/>
          <w:webHidden/>
        </w:rPr>
      </w:r>
      <w:ins w:id="860" w:author="DELL" w:date="2025-12-11T19:11:00Z" w16du:dateUtc="2025-12-11T12:11:00Z">
        <w:r>
          <w:rPr>
            <w:noProof/>
            <w:webHidden/>
          </w:rPr>
          <w:fldChar w:fldCharType="separate"/>
        </w:r>
      </w:ins>
      <w:ins w:id="861" w:author="DELL" w:date="2025-12-12T22:14:00Z" w16du:dateUtc="2025-12-12T15:14:00Z">
        <w:r w:rsidR="009A3885">
          <w:rPr>
            <w:noProof/>
            <w:webHidden/>
          </w:rPr>
          <w:t>44</w:t>
        </w:r>
      </w:ins>
      <w:ins w:id="862" w:author="DELL" w:date="2025-12-11T19:11:00Z" w16du:dateUtc="2025-12-11T12:11:00Z">
        <w:r>
          <w:rPr>
            <w:noProof/>
            <w:webHidden/>
          </w:rPr>
          <w:fldChar w:fldCharType="end"/>
        </w:r>
        <w:r w:rsidRPr="00BE6636">
          <w:rPr>
            <w:rStyle w:val="Hyperlink"/>
            <w:noProof/>
          </w:rPr>
          <w:fldChar w:fldCharType="end"/>
        </w:r>
      </w:ins>
    </w:p>
    <w:p w14:paraId="413A9590" w14:textId="6CDE6FE1" w:rsidR="002764DE" w:rsidRDefault="002764DE">
      <w:pPr>
        <w:pStyle w:val="TableofFigures"/>
        <w:tabs>
          <w:tab w:val="right" w:leader="dot" w:pos="9061"/>
        </w:tabs>
        <w:rPr>
          <w:ins w:id="863" w:author="DELL" w:date="2025-12-11T19:11:00Z" w16du:dateUtc="2025-12-11T12:11:00Z"/>
          <w:rFonts w:asciiTheme="minorHAnsi" w:eastAsiaTheme="minorEastAsia" w:hAnsiTheme="minorHAnsi"/>
          <w:noProof/>
          <w:sz w:val="24"/>
          <w:szCs w:val="24"/>
        </w:rPr>
      </w:pPr>
      <w:ins w:id="864"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"_Toc216372761"</w:instrText>
        </w:r>
        <w:r w:rsidRPr="00BE6636">
          <w:rPr>
            <w:rStyle w:val="Hyperlink"/>
            <w:noProof/>
          </w:rPr>
          <w:instrText xml:space="preserve"> </w:instrText>
        </w:r>
      </w:ins>
      <w:ins w:id="865" w:author="DELL" w:date="2025-12-12T14:51:00Z" w16du:dateUtc="2025-12-12T07:51:00Z">
        <w:r w:rsidR="0055077B" w:rsidRPr="00BE6636">
          <w:rPr>
            <w:rStyle w:val="Hyperlink"/>
            <w:noProof/>
          </w:rPr>
        </w:r>
      </w:ins>
      <w:ins w:id="866" w:author="DELL" w:date="2025-12-11T19:11:00Z" w16du:dateUtc="2025-12-11T12:11:00Z">
        <w:r w:rsidRPr="00BE6636">
          <w:rPr>
            <w:rStyle w:val="Hyperlink"/>
            <w:noProof/>
          </w:rPr>
          <w:fldChar w:fldCharType="separate"/>
        </w:r>
        <w:r w:rsidRPr="00BE6636">
          <w:rPr>
            <w:rStyle w:val="Hyperlink"/>
            <w:noProof/>
          </w:rPr>
          <w:t xml:space="preserve">Hình 3. 34 </w:t>
        </w:r>
        <w:r w:rsidRPr="00BE6636">
          <w:rPr>
            <w:rStyle w:val="Hyperlink"/>
            <w:noProof/>
            <w:lang w:val="zh-CN"/>
          </w:rPr>
          <w:t>Sản phẩm sau khi cập nhật với giá mới</w:t>
        </w:r>
        <w:r>
          <w:rPr>
            <w:noProof/>
            <w:webHidden/>
          </w:rPr>
          <w:tab/>
        </w:r>
        <w:r>
          <w:rPr>
            <w:noProof/>
            <w:webHidden/>
          </w:rPr>
          <w:fldChar w:fldCharType="begin"/>
        </w:r>
        <w:r>
          <w:rPr>
            <w:noProof/>
            <w:webHidden/>
          </w:rPr>
          <w:instrText xml:space="preserve"> PAGEREF _Toc216372761 \h </w:instrText>
        </w:r>
      </w:ins>
      <w:r>
        <w:rPr>
          <w:noProof/>
          <w:webHidden/>
        </w:rPr>
      </w:r>
      <w:ins w:id="867" w:author="DELL" w:date="2025-12-11T19:11:00Z" w16du:dateUtc="2025-12-11T12:11:00Z">
        <w:r>
          <w:rPr>
            <w:noProof/>
            <w:webHidden/>
          </w:rPr>
          <w:fldChar w:fldCharType="separate"/>
        </w:r>
      </w:ins>
      <w:ins w:id="868" w:author="DELL" w:date="2025-12-12T22:14:00Z" w16du:dateUtc="2025-12-12T15:14:00Z">
        <w:r w:rsidR="009A3885">
          <w:rPr>
            <w:noProof/>
            <w:webHidden/>
          </w:rPr>
          <w:t>44</w:t>
        </w:r>
      </w:ins>
      <w:ins w:id="869" w:author="DELL" w:date="2025-12-11T19:11:00Z" w16du:dateUtc="2025-12-11T12:11:00Z">
        <w:r>
          <w:rPr>
            <w:noProof/>
            <w:webHidden/>
          </w:rPr>
          <w:fldChar w:fldCharType="end"/>
        </w:r>
        <w:r w:rsidRPr="00BE6636">
          <w:rPr>
            <w:rStyle w:val="Hyperlink"/>
            <w:noProof/>
          </w:rPr>
          <w:fldChar w:fldCharType="end"/>
        </w:r>
      </w:ins>
    </w:p>
    <w:p w14:paraId="7F88857B" w14:textId="6BF767CC" w:rsidR="002764DE" w:rsidRDefault="002764DE">
      <w:pPr>
        <w:pStyle w:val="TableofFigures"/>
        <w:tabs>
          <w:tab w:val="right" w:leader="dot" w:pos="9061"/>
        </w:tabs>
        <w:rPr>
          <w:ins w:id="870" w:author="DELL" w:date="2025-12-11T19:11:00Z" w16du:dateUtc="2025-12-11T12:11:00Z"/>
          <w:rFonts w:asciiTheme="minorHAnsi" w:eastAsiaTheme="minorEastAsia" w:hAnsiTheme="minorHAnsi"/>
          <w:noProof/>
          <w:sz w:val="24"/>
          <w:szCs w:val="24"/>
        </w:rPr>
      </w:pPr>
      <w:ins w:id="871"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"_Toc216372762"</w:instrText>
        </w:r>
        <w:r w:rsidRPr="00BE6636">
          <w:rPr>
            <w:rStyle w:val="Hyperlink"/>
            <w:noProof/>
          </w:rPr>
          <w:instrText xml:space="preserve"> </w:instrText>
        </w:r>
      </w:ins>
      <w:ins w:id="872" w:author="DELL" w:date="2025-12-12T14:51:00Z" w16du:dateUtc="2025-12-12T07:51:00Z">
        <w:r w:rsidR="0055077B" w:rsidRPr="00BE6636">
          <w:rPr>
            <w:rStyle w:val="Hyperlink"/>
            <w:noProof/>
          </w:rPr>
        </w:r>
      </w:ins>
      <w:ins w:id="873" w:author="DELL" w:date="2025-12-11T19:11:00Z" w16du:dateUtc="2025-12-11T12:11:00Z">
        <w:r w:rsidRPr="00BE6636">
          <w:rPr>
            <w:rStyle w:val="Hyperlink"/>
            <w:noProof/>
          </w:rPr>
          <w:fldChar w:fldCharType="separate"/>
        </w:r>
        <w:r w:rsidRPr="00BE6636">
          <w:rPr>
            <w:rStyle w:val="Hyperlink"/>
            <w:noProof/>
          </w:rPr>
          <w:t>Hình 3. 35</w:t>
        </w:r>
        <w:r w:rsidRPr="00BE6636">
          <w:rPr>
            <w:rStyle w:val="Hyperlink"/>
            <w:noProof/>
            <w:lang w:val="zh-CN"/>
          </w:rPr>
          <w:t>Confirm dialog xóa sản phẩm</w:t>
        </w:r>
        <w:r>
          <w:rPr>
            <w:noProof/>
            <w:webHidden/>
          </w:rPr>
          <w:tab/>
        </w:r>
        <w:r>
          <w:rPr>
            <w:noProof/>
            <w:webHidden/>
          </w:rPr>
          <w:fldChar w:fldCharType="begin"/>
        </w:r>
        <w:r>
          <w:rPr>
            <w:noProof/>
            <w:webHidden/>
          </w:rPr>
          <w:instrText xml:space="preserve"> PAGEREF _Toc216372762 \h </w:instrText>
        </w:r>
      </w:ins>
      <w:r>
        <w:rPr>
          <w:noProof/>
          <w:webHidden/>
        </w:rPr>
      </w:r>
      <w:ins w:id="874" w:author="DELL" w:date="2025-12-11T19:11:00Z" w16du:dateUtc="2025-12-11T12:11:00Z">
        <w:r>
          <w:rPr>
            <w:noProof/>
            <w:webHidden/>
          </w:rPr>
          <w:fldChar w:fldCharType="separate"/>
        </w:r>
      </w:ins>
      <w:ins w:id="875" w:author="DELL" w:date="2025-12-12T22:14:00Z" w16du:dateUtc="2025-12-12T15:14:00Z">
        <w:r w:rsidR="009A3885">
          <w:rPr>
            <w:noProof/>
            <w:webHidden/>
          </w:rPr>
          <w:t>45</w:t>
        </w:r>
      </w:ins>
      <w:ins w:id="876" w:author="DELL" w:date="2025-12-11T19:11:00Z" w16du:dateUtc="2025-12-11T12:11:00Z">
        <w:r>
          <w:rPr>
            <w:noProof/>
            <w:webHidden/>
          </w:rPr>
          <w:fldChar w:fldCharType="end"/>
        </w:r>
        <w:r w:rsidRPr="00BE6636">
          <w:rPr>
            <w:rStyle w:val="Hyperlink"/>
            <w:noProof/>
          </w:rPr>
          <w:fldChar w:fldCharType="end"/>
        </w:r>
      </w:ins>
    </w:p>
    <w:p w14:paraId="3375CD86" w14:textId="3617A0EB" w:rsidR="002764DE" w:rsidRDefault="002764DE">
      <w:pPr>
        <w:pStyle w:val="TableofFigures"/>
        <w:tabs>
          <w:tab w:val="right" w:leader="dot" w:pos="9061"/>
        </w:tabs>
        <w:rPr>
          <w:ins w:id="877" w:author="DELL" w:date="2025-12-11T19:11:00Z" w16du:dateUtc="2025-12-11T12:11:00Z"/>
          <w:rFonts w:asciiTheme="minorHAnsi" w:eastAsiaTheme="minorEastAsia" w:hAnsiTheme="minorHAnsi"/>
          <w:noProof/>
          <w:sz w:val="24"/>
          <w:szCs w:val="24"/>
        </w:rPr>
      </w:pPr>
      <w:ins w:id="878"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"_Toc216372763"</w:instrText>
        </w:r>
        <w:r w:rsidRPr="00BE6636">
          <w:rPr>
            <w:rStyle w:val="Hyperlink"/>
            <w:noProof/>
          </w:rPr>
          <w:instrText xml:space="preserve"> </w:instrText>
        </w:r>
      </w:ins>
      <w:ins w:id="879" w:author="DELL" w:date="2025-12-12T14:51:00Z" w16du:dateUtc="2025-12-12T07:51:00Z">
        <w:r w:rsidR="0055077B" w:rsidRPr="00BE6636">
          <w:rPr>
            <w:rStyle w:val="Hyperlink"/>
            <w:noProof/>
          </w:rPr>
        </w:r>
      </w:ins>
      <w:ins w:id="880" w:author="DELL" w:date="2025-12-11T19:11:00Z" w16du:dateUtc="2025-12-11T12:11:00Z">
        <w:r w:rsidRPr="00BE6636">
          <w:rPr>
            <w:rStyle w:val="Hyperlink"/>
            <w:noProof/>
          </w:rPr>
          <w:fldChar w:fldCharType="separate"/>
        </w:r>
        <w:r w:rsidRPr="00BE6636">
          <w:rPr>
            <w:rStyle w:val="Hyperlink"/>
            <w:noProof/>
            <w:lang w:val="zh-CN"/>
          </w:rPr>
          <w:t xml:space="preserve"> </w:t>
        </w:r>
        <w:r w:rsidRPr="00BE6636">
          <w:rPr>
            <w:rStyle w:val="Hyperlink"/>
            <w:noProof/>
          </w:rPr>
          <w:t xml:space="preserve">Hình 3. 36 </w:t>
        </w:r>
        <w:r w:rsidRPr="00BE6636">
          <w:rPr>
            <w:rStyle w:val="Hyperlink"/>
            <w:noProof/>
            <w:lang w:val="zh-CN"/>
          </w:rPr>
          <w:t>Danh sách sản phẩm sau khi xóa</w:t>
        </w:r>
        <w:r>
          <w:rPr>
            <w:noProof/>
            <w:webHidden/>
          </w:rPr>
          <w:tab/>
        </w:r>
        <w:r>
          <w:rPr>
            <w:noProof/>
            <w:webHidden/>
          </w:rPr>
          <w:fldChar w:fldCharType="begin"/>
        </w:r>
        <w:r>
          <w:rPr>
            <w:noProof/>
            <w:webHidden/>
          </w:rPr>
          <w:instrText xml:space="preserve"> PAGEREF _Toc216372763 \h </w:instrText>
        </w:r>
      </w:ins>
      <w:r>
        <w:rPr>
          <w:noProof/>
          <w:webHidden/>
        </w:rPr>
      </w:r>
      <w:ins w:id="881" w:author="DELL" w:date="2025-12-11T19:11:00Z" w16du:dateUtc="2025-12-11T12:11:00Z">
        <w:r>
          <w:rPr>
            <w:noProof/>
            <w:webHidden/>
          </w:rPr>
          <w:fldChar w:fldCharType="separate"/>
        </w:r>
      </w:ins>
      <w:ins w:id="882" w:author="DELL" w:date="2025-12-12T22:14:00Z" w16du:dateUtc="2025-12-12T15:14:00Z">
        <w:r w:rsidR="009A3885">
          <w:rPr>
            <w:noProof/>
            <w:webHidden/>
          </w:rPr>
          <w:t>46</w:t>
        </w:r>
      </w:ins>
      <w:ins w:id="883" w:author="DELL" w:date="2025-12-11T19:11:00Z" w16du:dateUtc="2025-12-11T12:11:00Z">
        <w:r>
          <w:rPr>
            <w:noProof/>
            <w:webHidden/>
          </w:rPr>
          <w:fldChar w:fldCharType="end"/>
        </w:r>
        <w:r w:rsidRPr="00BE6636">
          <w:rPr>
            <w:rStyle w:val="Hyperlink"/>
            <w:noProof/>
          </w:rPr>
          <w:fldChar w:fldCharType="end"/>
        </w:r>
      </w:ins>
    </w:p>
    <w:p w14:paraId="495A61AD" w14:textId="65876FC4" w:rsidR="002764DE" w:rsidRDefault="002764DE">
      <w:pPr>
        <w:pStyle w:val="TableofFigures"/>
        <w:tabs>
          <w:tab w:val="right" w:leader="dot" w:pos="9061"/>
        </w:tabs>
        <w:rPr>
          <w:ins w:id="884" w:author="DELL" w:date="2025-12-11T19:11:00Z" w16du:dateUtc="2025-12-11T12:11:00Z"/>
          <w:rFonts w:asciiTheme="minorHAnsi" w:eastAsiaTheme="minorEastAsia" w:hAnsiTheme="minorHAnsi"/>
          <w:noProof/>
          <w:sz w:val="24"/>
          <w:szCs w:val="24"/>
        </w:rPr>
      </w:pPr>
      <w:ins w:id="885"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"_Toc216372764"</w:instrText>
        </w:r>
        <w:r w:rsidRPr="00BE6636">
          <w:rPr>
            <w:rStyle w:val="Hyperlink"/>
            <w:noProof/>
          </w:rPr>
          <w:instrText xml:space="preserve"> </w:instrText>
        </w:r>
      </w:ins>
      <w:ins w:id="886" w:author="DELL" w:date="2025-12-12T14:51:00Z" w16du:dateUtc="2025-12-12T07:51:00Z">
        <w:r w:rsidR="0055077B" w:rsidRPr="00BE6636">
          <w:rPr>
            <w:rStyle w:val="Hyperlink"/>
            <w:noProof/>
          </w:rPr>
        </w:r>
      </w:ins>
      <w:ins w:id="887" w:author="DELL" w:date="2025-12-11T19:11:00Z" w16du:dateUtc="2025-12-11T12:11:00Z">
        <w:r w:rsidRPr="00BE6636">
          <w:rPr>
            <w:rStyle w:val="Hyperlink"/>
            <w:noProof/>
          </w:rPr>
          <w:fldChar w:fldCharType="separate"/>
        </w:r>
        <w:r w:rsidRPr="00BE6636">
          <w:rPr>
            <w:rStyle w:val="Hyperlink"/>
            <w:noProof/>
          </w:rPr>
          <w:t xml:space="preserve">Hình 3. 37 </w:t>
        </w:r>
        <w:r w:rsidRPr="00BE6636">
          <w:rPr>
            <w:rStyle w:val="Hyperlink"/>
            <w:noProof/>
            <w:lang w:val="zh-CN"/>
          </w:rPr>
          <w:t>Danh sách danh mục</w:t>
        </w:r>
        <w:r>
          <w:rPr>
            <w:noProof/>
            <w:webHidden/>
          </w:rPr>
          <w:tab/>
        </w:r>
        <w:r>
          <w:rPr>
            <w:noProof/>
            <w:webHidden/>
          </w:rPr>
          <w:fldChar w:fldCharType="begin"/>
        </w:r>
        <w:r>
          <w:rPr>
            <w:noProof/>
            <w:webHidden/>
          </w:rPr>
          <w:instrText xml:space="preserve"> PAGEREF _Toc216372764 \h </w:instrText>
        </w:r>
      </w:ins>
      <w:r>
        <w:rPr>
          <w:noProof/>
          <w:webHidden/>
        </w:rPr>
      </w:r>
      <w:ins w:id="888" w:author="DELL" w:date="2025-12-11T19:11:00Z" w16du:dateUtc="2025-12-11T12:11:00Z">
        <w:r>
          <w:rPr>
            <w:noProof/>
            <w:webHidden/>
          </w:rPr>
          <w:fldChar w:fldCharType="separate"/>
        </w:r>
      </w:ins>
      <w:ins w:id="889" w:author="DELL" w:date="2025-12-12T22:14:00Z" w16du:dateUtc="2025-12-12T15:14:00Z">
        <w:r w:rsidR="009A3885">
          <w:rPr>
            <w:noProof/>
            <w:webHidden/>
          </w:rPr>
          <w:t>47</w:t>
        </w:r>
      </w:ins>
      <w:ins w:id="890" w:author="DELL" w:date="2025-12-11T19:11:00Z" w16du:dateUtc="2025-12-11T12:11:00Z">
        <w:r>
          <w:rPr>
            <w:noProof/>
            <w:webHidden/>
          </w:rPr>
          <w:fldChar w:fldCharType="end"/>
        </w:r>
        <w:r w:rsidRPr="00BE6636">
          <w:rPr>
            <w:rStyle w:val="Hyperlink"/>
            <w:noProof/>
          </w:rPr>
          <w:fldChar w:fldCharType="end"/>
        </w:r>
      </w:ins>
    </w:p>
    <w:p w14:paraId="2B61F514" w14:textId="4401A9B6" w:rsidR="002764DE" w:rsidRDefault="002764DE">
      <w:pPr>
        <w:pStyle w:val="TableofFigures"/>
        <w:tabs>
          <w:tab w:val="right" w:leader="dot" w:pos="9061"/>
        </w:tabs>
        <w:rPr>
          <w:ins w:id="891" w:author="DELL" w:date="2025-12-11T19:11:00Z" w16du:dateUtc="2025-12-11T12:11:00Z"/>
          <w:rFonts w:asciiTheme="minorHAnsi" w:eastAsiaTheme="minorEastAsia" w:hAnsiTheme="minorHAnsi"/>
          <w:noProof/>
          <w:sz w:val="24"/>
          <w:szCs w:val="24"/>
        </w:rPr>
      </w:pPr>
      <w:ins w:id="892"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"_Toc216372765"</w:instrText>
        </w:r>
        <w:r w:rsidRPr="00BE6636">
          <w:rPr>
            <w:rStyle w:val="Hyperlink"/>
            <w:noProof/>
          </w:rPr>
          <w:instrText xml:space="preserve"> </w:instrText>
        </w:r>
      </w:ins>
      <w:ins w:id="893" w:author="DELL" w:date="2025-12-12T14:51:00Z" w16du:dateUtc="2025-12-12T07:51:00Z">
        <w:r w:rsidR="0055077B" w:rsidRPr="00BE6636">
          <w:rPr>
            <w:rStyle w:val="Hyperlink"/>
            <w:noProof/>
          </w:rPr>
        </w:r>
      </w:ins>
      <w:ins w:id="894" w:author="DELL" w:date="2025-12-11T19:11:00Z" w16du:dateUtc="2025-12-11T12:11:00Z">
        <w:r w:rsidRPr="00BE6636">
          <w:rPr>
            <w:rStyle w:val="Hyperlink"/>
            <w:noProof/>
          </w:rPr>
          <w:fldChar w:fldCharType="separate"/>
        </w:r>
        <w:r w:rsidRPr="00BE6636">
          <w:rPr>
            <w:rStyle w:val="Hyperlink"/>
            <w:noProof/>
          </w:rPr>
          <w:t xml:space="preserve">Hình 3. 38 </w:t>
        </w:r>
        <w:r w:rsidRPr="00BE6636">
          <w:rPr>
            <w:rStyle w:val="Hyperlink"/>
            <w:noProof/>
            <w:lang w:val="zh-CN"/>
          </w:rPr>
          <w:t>Modal thêm danh mục mới</w:t>
        </w:r>
        <w:r>
          <w:rPr>
            <w:noProof/>
            <w:webHidden/>
          </w:rPr>
          <w:tab/>
        </w:r>
        <w:r>
          <w:rPr>
            <w:noProof/>
            <w:webHidden/>
          </w:rPr>
          <w:fldChar w:fldCharType="begin"/>
        </w:r>
        <w:r>
          <w:rPr>
            <w:noProof/>
            <w:webHidden/>
          </w:rPr>
          <w:instrText xml:space="preserve"> PAGEREF _Toc216372765 \h </w:instrText>
        </w:r>
      </w:ins>
      <w:r>
        <w:rPr>
          <w:noProof/>
          <w:webHidden/>
        </w:rPr>
      </w:r>
      <w:ins w:id="895" w:author="DELL" w:date="2025-12-11T19:11:00Z" w16du:dateUtc="2025-12-11T12:11:00Z">
        <w:r>
          <w:rPr>
            <w:noProof/>
            <w:webHidden/>
          </w:rPr>
          <w:fldChar w:fldCharType="separate"/>
        </w:r>
      </w:ins>
      <w:ins w:id="896" w:author="DELL" w:date="2025-12-12T22:14:00Z" w16du:dateUtc="2025-12-12T15:14:00Z">
        <w:r w:rsidR="009A3885">
          <w:rPr>
            <w:noProof/>
            <w:webHidden/>
          </w:rPr>
          <w:t>47</w:t>
        </w:r>
      </w:ins>
      <w:ins w:id="897" w:author="DELL" w:date="2025-12-11T19:11:00Z" w16du:dateUtc="2025-12-11T12:11:00Z">
        <w:r>
          <w:rPr>
            <w:noProof/>
            <w:webHidden/>
          </w:rPr>
          <w:fldChar w:fldCharType="end"/>
        </w:r>
        <w:r w:rsidRPr="00BE6636">
          <w:rPr>
            <w:rStyle w:val="Hyperlink"/>
            <w:noProof/>
          </w:rPr>
          <w:fldChar w:fldCharType="end"/>
        </w:r>
      </w:ins>
    </w:p>
    <w:p w14:paraId="6803C1D3" w14:textId="21D0AF6E" w:rsidR="002764DE" w:rsidRDefault="002764DE">
      <w:pPr>
        <w:pStyle w:val="TableofFigures"/>
        <w:tabs>
          <w:tab w:val="right" w:leader="dot" w:pos="9061"/>
        </w:tabs>
        <w:rPr>
          <w:ins w:id="898" w:author="DELL" w:date="2025-12-11T19:11:00Z" w16du:dateUtc="2025-12-11T12:11:00Z"/>
          <w:rFonts w:asciiTheme="minorHAnsi" w:eastAsiaTheme="minorEastAsia" w:hAnsiTheme="minorHAnsi"/>
          <w:noProof/>
          <w:sz w:val="24"/>
          <w:szCs w:val="24"/>
        </w:rPr>
      </w:pPr>
      <w:ins w:id="899"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"_Toc216372766"</w:instrText>
        </w:r>
        <w:r w:rsidRPr="00BE6636">
          <w:rPr>
            <w:rStyle w:val="Hyperlink"/>
            <w:noProof/>
          </w:rPr>
          <w:instrText xml:space="preserve"> </w:instrText>
        </w:r>
      </w:ins>
      <w:ins w:id="900" w:author="DELL" w:date="2025-12-12T14:51:00Z" w16du:dateUtc="2025-12-12T07:51:00Z">
        <w:r w:rsidR="0055077B" w:rsidRPr="00BE6636">
          <w:rPr>
            <w:rStyle w:val="Hyperlink"/>
            <w:noProof/>
          </w:rPr>
        </w:r>
      </w:ins>
      <w:ins w:id="901" w:author="DELL" w:date="2025-12-11T19:11:00Z" w16du:dateUtc="2025-12-11T12:11:00Z">
        <w:r w:rsidRPr="00BE6636">
          <w:rPr>
            <w:rStyle w:val="Hyperlink"/>
            <w:noProof/>
          </w:rPr>
          <w:fldChar w:fldCharType="separate"/>
        </w:r>
        <w:r w:rsidRPr="00BE6636">
          <w:rPr>
            <w:rStyle w:val="Hyperlink"/>
            <w:noProof/>
          </w:rPr>
          <w:t xml:space="preserve">Hình 3. 39 </w:t>
        </w:r>
        <w:r w:rsidRPr="00BE6636">
          <w:rPr>
            <w:rStyle w:val="Hyperlink"/>
            <w:noProof/>
            <w:lang w:val="zh-CN"/>
          </w:rPr>
          <w:t>Danh sách danh mục với danh mục mớ</w:t>
        </w:r>
        <w:r w:rsidRPr="00BE6636">
          <w:rPr>
            <w:rStyle w:val="Hyperlink"/>
            <w:noProof/>
          </w:rPr>
          <w:t>i</w:t>
        </w:r>
        <w:r>
          <w:rPr>
            <w:noProof/>
            <w:webHidden/>
          </w:rPr>
          <w:tab/>
        </w:r>
        <w:r>
          <w:rPr>
            <w:noProof/>
            <w:webHidden/>
          </w:rPr>
          <w:fldChar w:fldCharType="begin"/>
        </w:r>
        <w:r>
          <w:rPr>
            <w:noProof/>
            <w:webHidden/>
          </w:rPr>
          <w:instrText xml:space="preserve"> PAGEREF _Toc216372766 \h </w:instrText>
        </w:r>
      </w:ins>
      <w:r>
        <w:rPr>
          <w:noProof/>
          <w:webHidden/>
        </w:rPr>
      </w:r>
      <w:ins w:id="902" w:author="DELL" w:date="2025-12-11T19:11:00Z" w16du:dateUtc="2025-12-11T12:11:00Z">
        <w:r>
          <w:rPr>
            <w:noProof/>
            <w:webHidden/>
          </w:rPr>
          <w:fldChar w:fldCharType="separate"/>
        </w:r>
      </w:ins>
      <w:ins w:id="903" w:author="DELL" w:date="2025-12-12T22:14:00Z" w16du:dateUtc="2025-12-12T15:14:00Z">
        <w:r w:rsidR="009A3885">
          <w:rPr>
            <w:noProof/>
            <w:webHidden/>
          </w:rPr>
          <w:t>48</w:t>
        </w:r>
      </w:ins>
      <w:ins w:id="904" w:author="DELL" w:date="2025-12-11T19:11:00Z" w16du:dateUtc="2025-12-11T12:11:00Z">
        <w:r>
          <w:rPr>
            <w:noProof/>
            <w:webHidden/>
          </w:rPr>
          <w:fldChar w:fldCharType="end"/>
        </w:r>
        <w:r w:rsidRPr="00BE6636">
          <w:rPr>
            <w:rStyle w:val="Hyperlink"/>
            <w:noProof/>
          </w:rPr>
          <w:fldChar w:fldCharType="end"/>
        </w:r>
      </w:ins>
    </w:p>
    <w:p w14:paraId="732FB961" w14:textId="7BFCCEFB" w:rsidR="002764DE" w:rsidRDefault="002764DE">
      <w:pPr>
        <w:pStyle w:val="TableofFigures"/>
        <w:tabs>
          <w:tab w:val="right" w:leader="dot" w:pos="9061"/>
        </w:tabs>
        <w:rPr>
          <w:ins w:id="905" w:author="DELL" w:date="2025-12-11T19:11:00Z" w16du:dateUtc="2025-12-11T12:11:00Z"/>
          <w:rFonts w:asciiTheme="minorHAnsi" w:eastAsiaTheme="minorEastAsia" w:hAnsiTheme="minorHAnsi"/>
          <w:noProof/>
          <w:sz w:val="24"/>
          <w:szCs w:val="24"/>
        </w:rPr>
      </w:pPr>
      <w:ins w:id="906"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"_Toc216372767"</w:instrText>
        </w:r>
        <w:r w:rsidRPr="00BE6636">
          <w:rPr>
            <w:rStyle w:val="Hyperlink"/>
            <w:noProof/>
          </w:rPr>
          <w:instrText xml:space="preserve"> </w:instrText>
        </w:r>
      </w:ins>
      <w:ins w:id="907" w:author="DELL" w:date="2025-12-12T14:51:00Z" w16du:dateUtc="2025-12-12T07:51:00Z">
        <w:r w:rsidR="0055077B" w:rsidRPr="00BE6636">
          <w:rPr>
            <w:rStyle w:val="Hyperlink"/>
            <w:noProof/>
          </w:rPr>
        </w:r>
      </w:ins>
      <w:ins w:id="908" w:author="DELL" w:date="2025-12-11T19:11:00Z" w16du:dateUtc="2025-12-11T12:11:00Z">
        <w:r w:rsidRPr="00BE6636">
          <w:rPr>
            <w:rStyle w:val="Hyperlink"/>
            <w:noProof/>
          </w:rPr>
          <w:fldChar w:fldCharType="separate"/>
        </w:r>
        <w:r w:rsidRPr="00BE6636">
          <w:rPr>
            <w:rStyle w:val="Hyperlink"/>
            <w:noProof/>
          </w:rPr>
          <w:t xml:space="preserve">Hình 3. 40.  </w:t>
        </w:r>
        <w:r w:rsidRPr="00BE6636">
          <w:rPr>
            <w:rStyle w:val="Hyperlink"/>
            <w:noProof/>
            <w:lang w:val="zh-CN"/>
          </w:rPr>
          <w:t>Modal sửa tên danh mục</w:t>
        </w:r>
        <w:r>
          <w:rPr>
            <w:noProof/>
            <w:webHidden/>
          </w:rPr>
          <w:tab/>
        </w:r>
        <w:r>
          <w:rPr>
            <w:noProof/>
            <w:webHidden/>
          </w:rPr>
          <w:fldChar w:fldCharType="begin"/>
        </w:r>
        <w:r>
          <w:rPr>
            <w:noProof/>
            <w:webHidden/>
          </w:rPr>
          <w:instrText xml:space="preserve"> PAGEREF _Toc216372767 \h </w:instrText>
        </w:r>
      </w:ins>
      <w:r>
        <w:rPr>
          <w:noProof/>
          <w:webHidden/>
        </w:rPr>
      </w:r>
      <w:ins w:id="909" w:author="DELL" w:date="2025-12-11T19:11:00Z" w16du:dateUtc="2025-12-11T12:11:00Z">
        <w:r>
          <w:rPr>
            <w:noProof/>
            <w:webHidden/>
          </w:rPr>
          <w:fldChar w:fldCharType="separate"/>
        </w:r>
      </w:ins>
      <w:ins w:id="910" w:author="DELL" w:date="2025-12-12T22:14:00Z" w16du:dateUtc="2025-12-12T15:14:00Z">
        <w:r w:rsidR="009A3885">
          <w:rPr>
            <w:noProof/>
            <w:webHidden/>
          </w:rPr>
          <w:t>48</w:t>
        </w:r>
      </w:ins>
      <w:ins w:id="911" w:author="DELL" w:date="2025-12-11T19:11:00Z" w16du:dateUtc="2025-12-11T12:11:00Z">
        <w:r>
          <w:rPr>
            <w:noProof/>
            <w:webHidden/>
          </w:rPr>
          <w:fldChar w:fldCharType="end"/>
        </w:r>
        <w:r w:rsidRPr="00BE6636">
          <w:rPr>
            <w:rStyle w:val="Hyperlink"/>
            <w:noProof/>
          </w:rPr>
          <w:fldChar w:fldCharType="end"/>
        </w:r>
      </w:ins>
    </w:p>
    <w:p w14:paraId="08E7B680" w14:textId="2F0D128A" w:rsidR="002764DE" w:rsidRDefault="002764DE">
      <w:pPr>
        <w:pStyle w:val="TableofFigures"/>
        <w:tabs>
          <w:tab w:val="right" w:leader="dot" w:pos="9061"/>
        </w:tabs>
        <w:rPr>
          <w:ins w:id="912" w:author="DELL" w:date="2025-12-11T19:11:00Z" w16du:dateUtc="2025-12-11T12:11:00Z"/>
          <w:rFonts w:asciiTheme="minorHAnsi" w:eastAsiaTheme="minorEastAsia" w:hAnsiTheme="minorHAnsi"/>
          <w:noProof/>
          <w:sz w:val="24"/>
          <w:szCs w:val="24"/>
        </w:rPr>
      </w:pPr>
      <w:ins w:id="913"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"_Toc216372768"</w:instrText>
        </w:r>
        <w:r w:rsidRPr="00BE6636">
          <w:rPr>
            <w:rStyle w:val="Hyperlink"/>
            <w:noProof/>
          </w:rPr>
          <w:instrText xml:space="preserve"> </w:instrText>
        </w:r>
      </w:ins>
      <w:ins w:id="914" w:author="DELL" w:date="2025-12-12T14:51:00Z" w16du:dateUtc="2025-12-12T07:51:00Z">
        <w:r w:rsidR="0055077B" w:rsidRPr="00BE6636">
          <w:rPr>
            <w:rStyle w:val="Hyperlink"/>
            <w:noProof/>
          </w:rPr>
        </w:r>
      </w:ins>
      <w:ins w:id="915" w:author="DELL" w:date="2025-12-11T19:11:00Z" w16du:dateUtc="2025-12-11T12:11:00Z">
        <w:r w:rsidRPr="00BE6636">
          <w:rPr>
            <w:rStyle w:val="Hyperlink"/>
            <w:noProof/>
          </w:rPr>
          <w:fldChar w:fldCharType="separate"/>
        </w:r>
        <w:r w:rsidRPr="00BE6636">
          <w:rPr>
            <w:rStyle w:val="Hyperlink"/>
            <w:noProof/>
          </w:rPr>
          <w:t xml:space="preserve">Hình 3. 41 </w:t>
        </w:r>
        <w:r w:rsidRPr="00BE6636">
          <w:rPr>
            <w:rStyle w:val="Hyperlink"/>
            <w:noProof/>
            <w:lang w:val="zh-CN"/>
          </w:rPr>
          <w:t>Thông báo kh</w:t>
        </w:r>
        <w:r w:rsidRPr="00BE6636">
          <w:rPr>
            <w:rStyle w:val="Hyperlink"/>
            <w:noProof/>
          </w:rPr>
          <w:t>i</w:t>
        </w:r>
        <w:r w:rsidRPr="00BE6636">
          <w:rPr>
            <w:rStyle w:val="Hyperlink"/>
            <w:noProof/>
            <w:lang w:val="zh-CN"/>
          </w:rPr>
          <w:t xml:space="preserve"> xóa danh mục</w:t>
        </w:r>
        <w:r>
          <w:rPr>
            <w:noProof/>
            <w:webHidden/>
          </w:rPr>
          <w:tab/>
        </w:r>
        <w:r>
          <w:rPr>
            <w:noProof/>
            <w:webHidden/>
          </w:rPr>
          <w:fldChar w:fldCharType="begin"/>
        </w:r>
        <w:r>
          <w:rPr>
            <w:noProof/>
            <w:webHidden/>
          </w:rPr>
          <w:instrText xml:space="preserve"> PAGEREF _Toc216372768 \h </w:instrText>
        </w:r>
      </w:ins>
      <w:r>
        <w:rPr>
          <w:noProof/>
          <w:webHidden/>
        </w:rPr>
      </w:r>
      <w:ins w:id="916" w:author="DELL" w:date="2025-12-11T19:11:00Z" w16du:dateUtc="2025-12-11T12:11:00Z">
        <w:r>
          <w:rPr>
            <w:noProof/>
            <w:webHidden/>
          </w:rPr>
          <w:fldChar w:fldCharType="separate"/>
        </w:r>
      </w:ins>
      <w:ins w:id="917" w:author="DELL" w:date="2025-12-12T22:14:00Z" w16du:dateUtc="2025-12-12T15:14:00Z">
        <w:r w:rsidR="009A3885">
          <w:rPr>
            <w:noProof/>
            <w:webHidden/>
          </w:rPr>
          <w:t>49</w:t>
        </w:r>
      </w:ins>
      <w:ins w:id="918" w:author="DELL" w:date="2025-12-11T19:11:00Z" w16du:dateUtc="2025-12-11T12:11:00Z">
        <w:r>
          <w:rPr>
            <w:noProof/>
            <w:webHidden/>
          </w:rPr>
          <w:fldChar w:fldCharType="end"/>
        </w:r>
        <w:r w:rsidRPr="00BE6636">
          <w:rPr>
            <w:rStyle w:val="Hyperlink"/>
            <w:noProof/>
          </w:rPr>
          <w:fldChar w:fldCharType="end"/>
        </w:r>
      </w:ins>
    </w:p>
    <w:p w14:paraId="3C511482" w14:textId="72E6926F" w:rsidR="002764DE" w:rsidRDefault="002764DE">
      <w:pPr>
        <w:pStyle w:val="TableofFigures"/>
        <w:tabs>
          <w:tab w:val="right" w:leader="dot" w:pos="9061"/>
        </w:tabs>
        <w:rPr>
          <w:ins w:id="919" w:author="DELL" w:date="2025-12-11T19:11:00Z" w16du:dateUtc="2025-12-11T12:11:00Z"/>
          <w:rFonts w:asciiTheme="minorHAnsi" w:eastAsiaTheme="minorEastAsia" w:hAnsiTheme="minorHAnsi"/>
          <w:noProof/>
          <w:sz w:val="24"/>
          <w:szCs w:val="24"/>
        </w:rPr>
      </w:pPr>
      <w:ins w:id="920"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"_Toc216372769"</w:instrText>
        </w:r>
        <w:r w:rsidRPr="00BE6636">
          <w:rPr>
            <w:rStyle w:val="Hyperlink"/>
            <w:noProof/>
          </w:rPr>
          <w:instrText xml:space="preserve"> </w:instrText>
        </w:r>
      </w:ins>
      <w:ins w:id="921" w:author="DELL" w:date="2025-12-12T14:51:00Z" w16du:dateUtc="2025-12-12T07:51:00Z">
        <w:r w:rsidR="0055077B" w:rsidRPr="00BE6636">
          <w:rPr>
            <w:rStyle w:val="Hyperlink"/>
            <w:noProof/>
          </w:rPr>
        </w:r>
      </w:ins>
      <w:ins w:id="922" w:author="DELL" w:date="2025-12-11T19:11:00Z" w16du:dateUtc="2025-12-11T12:11:00Z">
        <w:r w:rsidRPr="00BE6636">
          <w:rPr>
            <w:rStyle w:val="Hyperlink"/>
            <w:noProof/>
          </w:rPr>
          <w:fldChar w:fldCharType="separate"/>
        </w:r>
        <w:r w:rsidRPr="00BE6636">
          <w:rPr>
            <w:rStyle w:val="Hyperlink"/>
            <w:noProof/>
          </w:rPr>
          <w:t xml:space="preserve">Hình 3. 42. </w:t>
        </w:r>
        <w:r w:rsidRPr="00BE6636">
          <w:rPr>
            <w:rStyle w:val="Hyperlink"/>
            <w:noProof/>
            <w:lang w:val="zh-CN"/>
          </w:rPr>
          <w:t>Danh sách người dùng</w:t>
        </w:r>
        <w:r>
          <w:rPr>
            <w:noProof/>
            <w:webHidden/>
          </w:rPr>
          <w:tab/>
        </w:r>
        <w:r>
          <w:rPr>
            <w:noProof/>
            <w:webHidden/>
          </w:rPr>
          <w:fldChar w:fldCharType="begin"/>
        </w:r>
        <w:r>
          <w:rPr>
            <w:noProof/>
            <w:webHidden/>
          </w:rPr>
          <w:instrText xml:space="preserve"> PAGEREF _Toc216372769 \h </w:instrText>
        </w:r>
      </w:ins>
      <w:r>
        <w:rPr>
          <w:noProof/>
          <w:webHidden/>
        </w:rPr>
      </w:r>
      <w:ins w:id="923" w:author="DELL" w:date="2025-12-11T19:11:00Z" w16du:dateUtc="2025-12-11T12:11:00Z">
        <w:r>
          <w:rPr>
            <w:noProof/>
            <w:webHidden/>
          </w:rPr>
          <w:fldChar w:fldCharType="separate"/>
        </w:r>
      </w:ins>
      <w:ins w:id="924" w:author="DELL" w:date="2025-12-12T22:14:00Z" w16du:dateUtc="2025-12-12T15:14:00Z">
        <w:r w:rsidR="009A3885">
          <w:rPr>
            <w:noProof/>
            <w:webHidden/>
          </w:rPr>
          <w:t>50</w:t>
        </w:r>
      </w:ins>
      <w:ins w:id="925" w:author="DELL" w:date="2025-12-11T19:11:00Z" w16du:dateUtc="2025-12-11T12:11:00Z">
        <w:r>
          <w:rPr>
            <w:noProof/>
            <w:webHidden/>
          </w:rPr>
          <w:fldChar w:fldCharType="end"/>
        </w:r>
        <w:r w:rsidRPr="00BE6636">
          <w:rPr>
            <w:rStyle w:val="Hyperlink"/>
            <w:noProof/>
          </w:rPr>
          <w:fldChar w:fldCharType="end"/>
        </w:r>
      </w:ins>
    </w:p>
    <w:p w14:paraId="0D8C880F" w14:textId="35D2961C" w:rsidR="002764DE" w:rsidRDefault="002764DE">
      <w:pPr>
        <w:pStyle w:val="TableofFigures"/>
        <w:tabs>
          <w:tab w:val="right" w:leader="dot" w:pos="9061"/>
        </w:tabs>
        <w:rPr>
          <w:ins w:id="926" w:author="DELL" w:date="2025-12-11T19:11:00Z" w16du:dateUtc="2025-12-11T12:11:00Z"/>
          <w:rFonts w:asciiTheme="minorHAnsi" w:eastAsiaTheme="minorEastAsia" w:hAnsiTheme="minorHAnsi"/>
          <w:noProof/>
          <w:sz w:val="24"/>
          <w:szCs w:val="24"/>
        </w:rPr>
      </w:pPr>
      <w:ins w:id="927"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"_Toc216372770"</w:instrText>
        </w:r>
        <w:r w:rsidRPr="00BE6636">
          <w:rPr>
            <w:rStyle w:val="Hyperlink"/>
            <w:noProof/>
          </w:rPr>
          <w:instrText xml:space="preserve"> </w:instrText>
        </w:r>
      </w:ins>
      <w:ins w:id="928" w:author="DELL" w:date="2025-12-12T14:51:00Z" w16du:dateUtc="2025-12-12T07:51:00Z">
        <w:r w:rsidR="0055077B" w:rsidRPr="00BE6636">
          <w:rPr>
            <w:rStyle w:val="Hyperlink"/>
            <w:noProof/>
          </w:rPr>
        </w:r>
      </w:ins>
      <w:ins w:id="929" w:author="DELL" w:date="2025-12-11T19:11:00Z" w16du:dateUtc="2025-12-11T12:11:00Z">
        <w:r w:rsidRPr="00BE6636">
          <w:rPr>
            <w:rStyle w:val="Hyperlink"/>
            <w:noProof/>
          </w:rPr>
          <w:fldChar w:fldCharType="separate"/>
        </w:r>
        <w:r w:rsidRPr="00BE6636">
          <w:rPr>
            <w:rStyle w:val="Hyperlink"/>
            <w:noProof/>
          </w:rPr>
          <w:t xml:space="preserve">Hình 3. 43 </w:t>
        </w:r>
        <w:r w:rsidRPr="00BE6636">
          <w:rPr>
            <w:rStyle w:val="Hyperlink"/>
            <w:noProof/>
            <w:lang w:val="zh-CN"/>
          </w:rPr>
          <w:t>Modal đổi vai trò người dùng</w:t>
        </w:r>
        <w:r>
          <w:rPr>
            <w:noProof/>
            <w:webHidden/>
          </w:rPr>
          <w:tab/>
        </w:r>
        <w:r>
          <w:rPr>
            <w:noProof/>
            <w:webHidden/>
          </w:rPr>
          <w:fldChar w:fldCharType="begin"/>
        </w:r>
        <w:r>
          <w:rPr>
            <w:noProof/>
            <w:webHidden/>
          </w:rPr>
          <w:instrText xml:space="preserve"> PAGEREF _Toc216372770 \h </w:instrText>
        </w:r>
      </w:ins>
      <w:r>
        <w:rPr>
          <w:noProof/>
          <w:webHidden/>
        </w:rPr>
      </w:r>
      <w:ins w:id="930" w:author="DELL" w:date="2025-12-11T19:11:00Z" w16du:dateUtc="2025-12-11T12:11:00Z">
        <w:r>
          <w:rPr>
            <w:noProof/>
            <w:webHidden/>
          </w:rPr>
          <w:fldChar w:fldCharType="separate"/>
        </w:r>
      </w:ins>
      <w:ins w:id="931" w:author="DELL" w:date="2025-12-12T22:14:00Z" w16du:dateUtc="2025-12-12T15:14:00Z">
        <w:r w:rsidR="009A3885">
          <w:rPr>
            <w:noProof/>
            <w:webHidden/>
          </w:rPr>
          <w:t>50</w:t>
        </w:r>
      </w:ins>
      <w:ins w:id="932" w:author="DELL" w:date="2025-12-11T19:11:00Z" w16du:dateUtc="2025-12-11T12:11:00Z">
        <w:r>
          <w:rPr>
            <w:noProof/>
            <w:webHidden/>
          </w:rPr>
          <w:fldChar w:fldCharType="end"/>
        </w:r>
        <w:r w:rsidRPr="00BE6636">
          <w:rPr>
            <w:rStyle w:val="Hyperlink"/>
            <w:noProof/>
          </w:rPr>
          <w:fldChar w:fldCharType="end"/>
        </w:r>
      </w:ins>
    </w:p>
    <w:p w14:paraId="634C7034" w14:textId="1B591B12" w:rsidR="002764DE" w:rsidRDefault="002764DE">
      <w:pPr>
        <w:pStyle w:val="TableofFigures"/>
        <w:tabs>
          <w:tab w:val="right" w:leader="dot" w:pos="9061"/>
        </w:tabs>
        <w:rPr>
          <w:ins w:id="933" w:author="DELL" w:date="2025-12-11T19:11:00Z" w16du:dateUtc="2025-12-11T12:11:00Z"/>
          <w:rFonts w:asciiTheme="minorHAnsi" w:eastAsiaTheme="minorEastAsia" w:hAnsiTheme="minorHAnsi"/>
          <w:noProof/>
          <w:sz w:val="24"/>
          <w:szCs w:val="24"/>
        </w:rPr>
      </w:pPr>
      <w:ins w:id="934" w:author="DELL" w:date="2025-12-11T19:11:00Z" w16du:dateUtc="2025-12-11T12:11:00Z">
        <w:r w:rsidRPr="00BE6636">
          <w:rPr>
            <w:rStyle w:val="Hyperlink"/>
            <w:noProof/>
          </w:rPr>
          <w:fldChar w:fldCharType="begin"/>
        </w:r>
        <w:r w:rsidRPr="00BE6636">
          <w:rPr>
            <w:rStyle w:val="Hyperlink"/>
            <w:noProof/>
          </w:rPr>
          <w:instrText xml:space="preserve"> </w:instrText>
        </w:r>
        <w:r>
          <w:rPr>
            <w:noProof/>
          </w:rPr>
          <w:instrText>HYPERLINK \l "_Toc216372771"</w:instrText>
        </w:r>
        <w:r w:rsidRPr="00BE6636">
          <w:rPr>
            <w:rStyle w:val="Hyperlink"/>
            <w:noProof/>
          </w:rPr>
          <w:instrText xml:space="preserve"> </w:instrText>
        </w:r>
      </w:ins>
      <w:ins w:id="935" w:author="DELL" w:date="2025-12-12T14:51:00Z" w16du:dateUtc="2025-12-12T07:51:00Z">
        <w:r w:rsidR="0055077B" w:rsidRPr="00BE6636">
          <w:rPr>
            <w:rStyle w:val="Hyperlink"/>
            <w:noProof/>
          </w:rPr>
        </w:r>
      </w:ins>
      <w:ins w:id="936" w:author="DELL" w:date="2025-12-11T19:11:00Z" w16du:dateUtc="2025-12-11T12:11:00Z">
        <w:r w:rsidRPr="00BE6636">
          <w:rPr>
            <w:rStyle w:val="Hyperlink"/>
            <w:noProof/>
          </w:rPr>
          <w:fldChar w:fldCharType="separate"/>
        </w:r>
        <w:r w:rsidRPr="00BE6636">
          <w:rPr>
            <w:rStyle w:val="Hyperlink"/>
            <w:noProof/>
          </w:rPr>
          <w:t xml:space="preserve">Hình 3. 44 </w:t>
        </w:r>
        <w:r w:rsidRPr="00BE6636">
          <w:rPr>
            <w:rStyle w:val="Hyperlink"/>
            <w:noProof/>
            <w:lang w:val="zh-CN"/>
          </w:rPr>
          <w:t>User sau khi đổi vai trò thành Staff</w:t>
        </w:r>
        <w:r>
          <w:rPr>
            <w:noProof/>
            <w:webHidden/>
          </w:rPr>
          <w:tab/>
        </w:r>
        <w:r>
          <w:rPr>
            <w:noProof/>
            <w:webHidden/>
          </w:rPr>
          <w:fldChar w:fldCharType="begin"/>
        </w:r>
        <w:r>
          <w:rPr>
            <w:noProof/>
            <w:webHidden/>
          </w:rPr>
          <w:instrText xml:space="preserve"> PAGEREF _Toc216372771 \h </w:instrText>
        </w:r>
      </w:ins>
      <w:r>
        <w:rPr>
          <w:noProof/>
          <w:webHidden/>
        </w:rPr>
      </w:r>
      <w:ins w:id="937" w:author="DELL" w:date="2025-12-11T19:11:00Z" w16du:dateUtc="2025-12-11T12:11:00Z">
        <w:r>
          <w:rPr>
            <w:noProof/>
            <w:webHidden/>
          </w:rPr>
          <w:fldChar w:fldCharType="separate"/>
        </w:r>
      </w:ins>
      <w:ins w:id="938" w:author="DELL" w:date="2025-12-12T22:14:00Z" w16du:dateUtc="2025-12-12T15:14:00Z">
        <w:r w:rsidR="009A3885">
          <w:rPr>
            <w:noProof/>
            <w:webHidden/>
          </w:rPr>
          <w:t>51</w:t>
        </w:r>
      </w:ins>
      <w:ins w:id="939" w:author="DELL" w:date="2025-12-11T19:11:00Z" w16du:dateUtc="2025-12-11T12:11:00Z">
        <w:r>
          <w:rPr>
            <w:noProof/>
            <w:webHidden/>
          </w:rPr>
          <w:fldChar w:fldCharType="end"/>
        </w:r>
        <w:r w:rsidRPr="00BE6636">
          <w:rPr>
            <w:rStyle w:val="Hyperlink"/>
            <w:noProof/>
          </w:rPr>
          <w:fldChar w:fldCharType="end"/>
        </w:r>
      </w:ins>
    </w:p>
    <w:p w14:paraId="6264234A" w14:textId="0679630B" w:rsidR="00F0715F" w:rsidRDefault="004B756D" w:rsidP="00520757">
      <w:pPr>
        <w:pStyle w:val="TableofFigures"/>
        <w:tabs>
          <w:tab w:val="right" w:leader="dot" w:pos="9061"/>
        </w:tabs>
        <w:spacing w:line="276" w:lineRule="auto"/>
        <w:rPr>
          <w:rFonts w:asciiTheme="minorHAnsi" w:eastAsiaTheme="minorEastAsia" w:hAnsiTheme="minorHAnsi"/>
          <w:sz w:val="22"/>
        </w:rPr>
      </w:pPr>
      <w:ins w:id="940" w:author="DELL" w:date="2025-12-11T01:17:00Z" w16du:dateUtc="2025-12-10T18:17:00Z">
        <w:r>
          <w:rPr>
            <w:rFonts w:asciiTheme="minorHAnsi" w:eastAsiaTheme="minorEastAsia" w:hAnsiTheme="minorHAnsi"/>
            <w:sz w:val="22"/>
          </w:rPr>
          <w:fldChar w:fldCharType="end"/>
        </w:r>
      </w:ins>
    </w:p>
    <w:p w14:paraId="36AAB68F" w14:textId="2B94FD5A" w:rsidR="00F0715F" w:rsidRPr="00590D25" w:rsidDel="00590D25" w:rsidRDefault="00000000" w:rsidP="00590D25">
      <w:pPr>
        <w:spacing w:before="120" w:after="120" w:line="276" w:lineRule="auto"/>
        <w:jc w:val="center"/>
        <w:rPr>
          <w:del w:id="941" w:author="DELL" w:date="2025-12-12T22:11:00Z" w16du:dateUtc="2025-12-12T15:11:00Z"/>
          <w:rFonts w:asciiTheme="majorHAnsi" w:hAnsiTheme="majorHAnsi" w:cstheme="majorHAnsi"/>
          <w:b/>
          <w:bCs/>
          <w:szCs w:val="28"/>
          <w:rPrChange w:id="942" w:author="DELL" w:date="2025-12-12T22:11:00Z" w16du:dateUtc="2025-12-12T15:11:00Z">
            <w:rPr>
              <w:del w:id="943" w:author="DELL" w:date="2025-12-12T22:11:00Z" w16du:dateUtc="2025-12-12T15:11:00Z"/>
              <w:rFonts w:asciiTheme="majorHAnsi" w:hAnsiTheme="majorHAnsi" w:cstheme="majorHAnsi"/>
              <w:szCs w:val="28"/>
            </w:rPr>
          </w:rPrChange>
        </w:rPr>
        <w:pPrChange w:id="944" w:author="DELL" w:date="2025-12-12T22:11:00Z" w16du:dateUtc="2025-12-12T15:11:00Z">
          <w:pPr>
            <w:spacing w:before="120" w:after="120" w:line="276" w:lineRule="auto"/>
          </w:pPr>
        </w:pPrChange>
      </w:pPr>
      <w:r>
        <w:rPr>
          <w:rFonts w:asciiTheme="majorHAnsi" w:hAnsiTheme="majorHAnsi" w:cstheme="majorHAnsi"/>
          <w:szCs w:val="28"/>
        </w:rPr>
        <w:br w:type="page"/>
      </w:r>
    </w:p>
    <w:p w14:paraId="4E2A5C46" w14:textId="09D7A8EF" w:rsidR="00F0715F" w:rsidRPr="00590D25" w:rsidRDefault="00000000" w:rsidP="00590D25">
      <w:pPr>
        <w:spacing w:before="120" w:after="120" w:line="276" w:lineRule="auto"/>
        <w:jc w:val="center"/>
        <w:rPr>
          <w:b/>
          <w:bCs/>
          <w:szCs w:val="26"/>
          <w:rPrChange w:id="945" w:author="DELL" w:date="2025-12-12T22:11:00Z" w16du:dateUtc="2025-12-12T15:11:00Z">
            <w:rPr>
              <w:szCs w:val="26"/>
            </w:rPr>
          </w:rPrChange>
        </w:rPr>
        <w:pPrChange w:id="946" w:author="DELL" w:date="2025-12-12T22:11:00Z" w16du:dateUtc="2025-12-12T15:11:00Z">
          <w:pPr>
            <w:pStyle w:val="Title"/>
            <w:spacing w:line="276" w:lineRule="auto"/>
          </w:pPr>
        </w:pPrChange>
      </w:pPr>
      <w:bookmarkStart w:id="947" w:name="_Toc211671780"/>
      <w:bookmarkStart w:id="948" w:name="_Toc179729348"/>
      <w:r w:rsidRPr="00590D25">
        <w:rPr>
          <w:b/>
          <w:bCs/>
          <w:szCs w:val="26"/>
          <w:rPrChange w:id="949" w:author="DELL" w:date="2025-12-12T22:11:00Z" w16du:dateUtc="2025-12-12T15:11:00Z">
            <w:rPr>
              <w:szCs w:val="26"/>
            </w:rPr>
          </w:rPrChange>
        </w:rPr>
        <w:t>T</w:t>
      </w:r>
      <w:ins w:id="950" w:author="DELL" w:date="2025-12-12T14:45:00Z" w16du:dateUtc="2025-12-12T07:45:00Z">
        <w:r w:rsidR="0055077B" w:rsidRPr="00590D25">
          <w:rPr>
            <w:b/>
            <w:bCs/>
            <w:szCs w:val="26"/>
            <w:lang w:val="vi-VN"/>
            <w:rPrChange w:id="951" w:author="DELL" w:date="2025-12-12T22:11:00Z" w16du:dateUtc="2025-12-12T15:11:00Z">
              <w:rPr>
                <w:sz w:val="28"/>
                <w:szCs w:val="28"/>
                <w:lang w:val="vi-VN"/>
              </w:rPr>
            </w:rPrChange>
          </w:rPr>
          <w:t>ÓM</w:t>
        </w:r>
      </w:ins>
      <w:del w:id="952" w:author="DELL" w:date="2025-12-12T14:44:00Z" w16du:dateUtc="2025-12-12T07:44:00Z">
        <w:r w:rsidRPr="00590D25" w:rsidDel="0055077B">
          <w:rPr>
            <w:b/>
            <w:bCs/>
            <w:szCs w:val="26"/>
            <w:rPrChange w:id="953" w:author="DELL" w:date="2025-12-12T22:11:00Z" w16du:dateUtc="2025-12-12T15:11:00Z">
              <w:rPr>
                <w:szCs w:val="26"/>
              </w:rPr>
            </w:rPrChange>
          </w:rPr>
          <w:delText>ÓM</w:delText>
        </w:r>
      </w:del>
      <w:r w:rsidRPr="00590D25">
        <w:rPr>
          <w:b/>
          <w:bCs/>
          <w:szCs w:val="26"/>
          <w:rPrChange w:id="954" w:author="DELL" w:date="2025-12-12T22:11:00Z" w16du:dateUtc="2025-12-12T15:11:00Z">
            <w:rPr>
              <w:szCs w:val="26"/>
            </w:rPr>
          </w:rPrChange>
        </w:rPr>
        <w:t xml:space="preserve"> TẮT</w:t>
      </w:r>
      <w:bookmarkEnd w:id="947"/>
      <w:bookmarkEnd w:id="948"/>
    </w:p>
    <w:p w14:paraId="4A22B87B" w14:textId="77777777" w:rsidR="00F0715F" w:rsidRDefault="00000000" w:rsidP="00520757">
      <w:pPr>
        <w:spacing w:before="120" w:line="276" w:lineRule="auto"/>
        <w:rPr>
          <w:lang w:val="zh-CN"/>
        </w:rPr>
      </w:pPr>
      <w:r>
        <w:tab/>
      </w:r>
      <w:r>
        <w:rPr>
          <w:lang w:val="zh-CN"/>
        </w:rPr>
        <w:t>Đồ án "MilkTeaWebsite" hướng tới xây dựng một hệ thống web hỗ trợ quản lý và bán hàng trực tuyến cho cửa hàng trà sữa quy mô vừa và nhỏ, nhằm thay thế quy trình ghi chép thủ công dễ sai sót (size, topping, giá) bằng nền tảng số hóa đồng bộ. Bối cảnh thị trường F&amp;B hậu COVID-19 cho thấy nhu cầu đặt hàng online và tối ưu vận hành tăng mạnh; nhiều cửa hàng nhỏ chưa có công cụ thống kê hoặc quản lý đơn hàng chuẩn hóa.</w:t>
      </w:r>
    </w:p>
    <w:p w14:paraId="310C125D" w14:textId="77777777" w:rsidR="00F0715F" w:rsidRDefault="00000000" w:rsidP="00520757">
      <w:pPr>
        <w:spacing w:before="120" w:line="276" w:lineRule="auto"/>
        <w:rPr>
          <w:lang w:val="zh-CN"/>
        </w:rPr>
      </w:pPr>
      <w:r>
        <w:rPr>
          <w:lang w:val="zh-CN"/>
        </w:rPr>
        <w:t>Hệ thống được hiện thực trên nền tảng ASP.NET Core (Razor Pages) kết hợp Entity Framework Core và PostgreSQL, tổ chức theo kiến trúc phân lớp (Presentation – BLL – DAL – Entity). Các pattern chính áp dụng gồm Repository, Unit of Work (implicit qua DbContext) và Dependency Injection giúp giảm độ kết dính, dễ mở rộng và kiểm thử. Kiến trúc được lựa chọn nhằm cân bằng giữa tính đơn giản triển khai và khả năng mở rộng dài hạn.</w:t>
      </w:r>
    </w:p>
    <w:p w14:paraId="37293ECC" w14:textId="77777777" w:rsidR="00F0715F" w:rsidRDefault="00000000" w:rsidP="00520757">
      <w:pPr>
        <w:spacing w:before="120" w:line="276" w:lineRule="auto"/>
        <w:rPr>
          <w:lang w:val="zh-CN"/>
        </w:rPr>
      </w:pPr>
      <w:r>
        <w:rPr>
          <w:lang w:val="zh-CN"/>
        </w:rPr>
        <w:t>Mục tiêu chức năng bao gồm: quản lý sản phẩm đa biến thể (size, topping), giỏ hàng động và quy trình đặt hàng khép kín; phân quyền ba vai trò (Customer/Staff/Admin); cơ chế tính giá tự động và xác thực phía server; seed dữ liệu demo phục vụ kiểm thử. Đóng góp nổi bật là mô hình dữ liệu phản ánh đúng đặc thù trà sữa đa tùy chọn, cùng luồng trạng thái đơn hàng rõ ràng hỗ trợ vận hành.</w:t>
      </w:r>
    </w:p>
    <w:p w14:paraId="445AD6C0" w14:textId="77777777" w:rsidR="00F0715F" w:rsidRDefault="00000000" w:rsidP="00520757">
      <w:pPr>
        <w:spacing w:before="120" w:line="276" w:lineRule="auto"/>
        <w:rPr>
          <w:lang w:val="zh-CN"/>
        </w:rPr>
      </w:pPr>
      <w:r>
        <w:rPr>
          <w:lang w:val="zh-CN"/>
        </w:rPr>
        <w:t>Phương pháp thực hiện chia thành các sprint ngắn: thiết kế kiến trúc và cơ sở dữ liệu, triển khai chức năng khách hàng và quản trị, kiểm thử chức năng – hiệu năng – bảo mật cơ bản. Kết quả sơ bộ cho thấy hệ thống chạy ổn định, các chức năng cốt lõi đạt tỷ lệ hoàn thiện cao; các chỉ số hiệu năng và bảo mật chi tiết sẽ được đo và cập nhật ở phần kết quả.</w:t>
      </w:r>
    </w:p>
    <w:p w14:paraId="6BED57E4" w14:textId="77777777" w:rsidR="00F0715F" w:rsidRDefault="00000000" w:rsidP="00520757">
      <w:pPr>
        <w:spacing w:before="120" w:line="276" w:lineRule="auto"/>
        <w:rPr>
          <w:lang w:val="zh-CN"/>
        </w:rPr>
      </w:pPr>
      <w:r>
        <w:rPr>
          <w:lang w:val="zh-CN"/>
        </w:rPr>
        <w:t>Kết luận: Tài liệu này chứng minh tính khả thi và tính nhất quán học thuật của việc áp dụng kiến trúc phân lớp Razor Pages kết hợp Repository/Unit of Work, EF Core và mô hình định giá động hai tầng (client + server) vào một domain F&amp;B có sản phẩm đa biến thể. Nó cung cấp case study cụ thể để đối chiếu với tiếp cận MVC hoặc SPA về độ đơn giản triển khai, khả năng bảo trì và mở rộng; đồng thời hệ thống hóa quy trình triển khai theo sprint làm khung tham chiếu cho các nghiên cứu hoặc dự án sinh viên khác. Các số liệu kiểm thử (sẽ bổ sung) đóng vai trò bằng chứng thực nghiệm củng cố luận điểm lựa chọn công nghệ trong bối cảnh nguồn lực hạn chế.</w:t>
      </w:r>
    </w:p>
    <w:p w14:paraId="0B51C55C"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0803557D" w14:textId="77777777" w:rsidR="003C419E" w:rsidRDefault="003C419E" w:rsidP="00520757">
      <w:pPr>
        <w:pStyle w:val="Title"/>
        <w:spacing w:line="276" w:lineRule="auto"/>
        <w:sectPr w:rsidR="003C419E" w:rsidSect="005214AF">
          <w:pgSz w:w="11906" w:h="16838"/>
          <w:pgMar w:top="1134" w:right="1134" w:bottom="1134" w:left="1701" w:header="709" w:footer="1066" w:gutter="0"/>
          <w:pgBorders w:display="firstPage" w:offsetFrom="page">
            <w:top w:val="single" w:sz="4" w:space="24" w:color="auto"/>
            <w:left w:val="single" w:sz="4" w:space="24" w:color="auto"/>
            <w:bottom w:val="single" w:sz="4" w:space="24" w:color="auto"/>
            <w:right w:val="single" w:sz="4" w:space="24" w:color="auto"/>
          </w:pgBorders>
          <w:pgNumType w:fmt="lowerRoman" w:start="2"/>
          <w:cols w:space="708"/>
          <w:docGrid w:linePitch="381"/>
        </w:sectPr>
      </w:pPr>
      <w:bookmarkStart w:id="955" w:name="_Toc179729349"/>
      <w:bookmarkStart w:id="956" w:name="_Toc211671781"/>
    </w:p>
    <w:p w14:paraId="5B0D13E4" w14:textId="77777777" w:rsidR="00F0715F" w:rsidRPr="003D6841" w:rsidRDefault="00000000">
      <w:pPr>
        <w:pStyle w:val="Heading1"/>
        <w:numPr>
          <w:ilvl w:val="0"/>
          <w:numId w:val="0"/>
        </w:numPr>
        <w:ind w:left="720"/>
        <w:rPr>
          <w:sz w:val="26"/>
          <w:szCs w:val="26"/>
          <w:rPrChange w:id="957" w:author="DELL" w:date="2025-12-12T21:45:00Z" w16du:dateUtc="2025-12-12T14:45:00Z">
            <w:rPr/>
          </w:rPrChange>
        </w:rPr>
        <w:pPrChange w:id="958" w:author="DELL" w:date="2025-12-12T13:36:00Z" w16du:dateUtc="2025-12-12T06:36:00Z">
          <w:pPr>
            <w:pStyle w:val="Title"/>
            <w:spacing w:line="276" w:lineRule="auto"/>
          </w:pPr>
        </w:pPrChange>
      </w:pPr>
      <w:bookmarkStart w:id="959" w:name="_Toc216440139"/>
      <w:bookmarkStart w:id="960" w:name="_Toc216441954"/>
      <w:r w:rsidRPr="003D6841">
        <w:rPr>
          <w:rFonts w:ascii="Times New Roman" w:hAnsi="Times New Roman"/>
          <w:sz w:val="26"/>
          <w:szCs w:val="26"/>
          <w:rPrChange w:id="961" w:author="DELL" w:date="2025-12-12T21:45:00Z" w16du:dateUtc="2025-12-12T14:45:00Z">
            <w:rPr/>
          </w:rPrChange>
        </w:rPr>
        <w:lastRenderedPageBreak/>
        <w:t>MỞ</w:t>
      </w:r>
      <w:r w:rsidRPr="003D6841">
        <w:rPr>
          <w:sz w:val="26"/>
          <w:szCs w:val="26"/>
          <w:rPrChange w:id="962" w:author="DELL" w:date="2025-12-12T21:45:00Z" w16du:dateUtc="2025-12-12T14:45:00Z">
            <w:rPr/>
          </w:rPrChange>
        </w:rPr>
        <w:t xml:space="preserve"> ĐẦU</w:t>
      </w:r>
      <w:bookmarkEnd w:id="955"/>
      <w:bookmarkEnd w:id="956"/>
      <w:bookmarkEnd w:id="959"/>
      <w:bookmarkEnd w:id="960"/>
    </w:p>
    <w:p w14:paraId="1FC0F7E2" w14:textId="4838CB8C" w:rsidR="00F0715F" w:rsidRDefault="00000000">
      <w:pPr>
        <w:pStyle w:val="Heading2"/>
        <w:numPr>
          <w:ilvl w:val="0"/>
          <w:numId w:val="18"/>
        </w:numPr>
        <w:pPrChange w:id="963" w:author="DELL" w:date="2025-12-12T13:52:00Z" w16du:dateUtc="2025-12-12T06:52:00Z">
          <w:pPr>
            <w:pStyle w:val="Heading1"/>
            <w:spacing w:line="276" w:lineRule="auto"/>
            <w:jc w:val="left"/>
          </w:pPr>
        </w:pPrChange>
      </w:pPr>
      <w:bookmarkStart w:id="964" w:name="_Toc216307539"/>
      <w:bookmarkStart w:id="965" w:name="_Toc216307891"/>
      <w:bookmarkStart w:id="966" w:name="_Toc216373477"/>
      <w:bookmarkStart w:id="967" w:name="_Toc216440140"/>
      <w:bookmarkStart w:id="968" w:name="_Toc216441955"/>
      <w:r>
        <w:t>Lý do chọn đề tài</w:t>
      </w:r>
      <w:bookmarkEnd w:id="964"/>
      <w:bookmarkEnd w:id="965"/>
      <w:bookmarkEnd w:id="966"/>
      <w:bookmarkEnd w:id="967"/>
      <w:bookmarkEnd w:id="968"/>
    </w:p>
    <w:p w14:paraId="48F25BB6" w14:textId="77777777" w:rsidR="00F0715F" w:rsidRDefault="00000000" w:rsidP="00520757">
      <w:pPr>
        <w:spacing w:line="276" w:lineRule="auto"/>
        <w:rPr>
          <w:lang w:val="zh-CN"/>
        </w:rPr>
      </w:pPr>
      <w:r>
        <w:rPr>
          <w:lang w:val="zh-CN"/>
        </w:rPr>
        <w:t>Trong bối cảnh tốc độ tăng trưởng thương mại điện tử Việt Nam đạt mức hai chữ số hằng năm [2], phân khúc F&amp;B (Food &amp; Beverage) chứng kiến xu hướng dịch chuyển mạnh sang mô hình đặt hàng trực tuyến và giao nhận nhanh. Ngành đồ uống – đặc biệt là trà sữa – duy trì mức độ phổ biến cao trong nhóm khách hàng trẻ (18–30 tuổi), với tần suất tiêu dùng lặp lại và nhu cầu cá nhân hóa (chọn topping, mức đường, đá) [3]. Tuy nhiên, ở nhóm cửa hàng vừa và nhỏ, mức độ đầu tư vào hệ thống phần mềm quản trị còn hạn chế, dẫn đến hiệu quả vận hành thấp và khó mở rộng.</w:t>
      </w:r>
    </w:p>
    <w:p w14:paraId="14B54151" w14:textId="77777777" w:rsidR="00F0715F" w:rsidRDefault="00000000">
      <w:pPr>
        <w:pStyle w:val="Heading2"/>
        <w:rPr>
          <w:lang w:val="zh-CN"/>
        </w:rPr>
        <w:pPrChange w:id="969" w:author="DELL" w:date="2025-12-12T13:52:00Z" w16du:dateUtc="2025-12-12T06:52:00Z">
          <w:pPr>
            <w:pStyle w:val="Heading2"/>
            <w:spacing w:line="276" w:lineRule="auto"/>
          </w:pPr>
        </w:pPrChange>
      </w:pPr>
      <w:bookmarkStart w:id="970" w:name="_Toc216307540"/>
      <w:bookmarkStart w:id="971" w:name="_Toc216307892"/>
      <w:bookmarkStart w:id="972" w:name="_Toc216373478"/>
      <w:bookmarkStart w:id="973" w:name="_Toc216440141"/>
      <w:bookmarkStart w:id="974" w:name="_Toc216440529"/>
      <w:bookmarkStart w:id="975" w:name="_Toc216441807"/>
      <w:bookmarkStart w:id="976" w:name="_Toc216441956"/>
      <w:r>
        <w:rPr>
          <w:lang w:val="zh-CN"/>
        </w:rPr>
        <w:t>Bối cảnh thị trường và xu thế số hóa</w:t>
      </w:r>
      <w:bookmarkEnd w:id="970"/>
      <w:bookmarkEnd w:id="971"/>
      <w:bookmarkEnd w:id="972"/>
      <w:bookmarkEnd w:id="973"/>
      <w:bookmarkEnd w:id="974"/>
      <w:bookmarkEnd w:id="975"/>
      <w:bookmarkEnd w:id="976"/>
    </w:p>
    <w:p w14:paraId="08977EFF" w14:textId="77777777" w:rsidR="00F0715F" w:rsidRDefault="00000000" w:rsidP="00520757">
      <w:pPr>
        <w:spacing w:line="276" w:lineRule="auto"/>
        <w:rPr>
          <w:lang w:val="zh-CN"/>
        </w:rPr>
      </w:pPr>
      <w:r>
        <w:rPr>
          <w:lang w:val="zh-CN"/>
        </w:rPr>
        <w:t>Sau đại dịch COVID-19, hành vi tiêu dùng chuyển dịch: khách hàng ưu tiên đặt món online, hạn chế tiếp xúc trực tiếp trong giai đoạn dịch và duy trì thói quen tiện lợi hậu dịch [3]. Các nền tảng lớn cung cấp giải pháp tổng thể (tích hợp giao hàng, ví điện tử) nhưng chi phí hoa hồng cao, làm giảm biên lợi nhuận của cửa hàng nhỏ [4]. Do đó xuất hiện nhu cầu về một hệ thống độc lập, tối ưu chi phí, vẫn đáp ứng quản lý quy trình bán hàng cốt lõi.</w:t>
      </w:r>
    </w:p>
    <w:p w14:paraId="225E5011" w14:textId="7DF4D084" w:rsidR="00F0715F" w:rsidRPr="003C419E" w:rsidRDefault="00000000">
      <w:pPr>
        <w:pStyle w:val="Heading2"/>
        <w:rPr>
          <w:lang w:val="zh-CN"/>
        </w:rPr>
        <w:pPrChange w:id="977" w:author="DELL" w:date="2025-12-12T13:52:00Z" w16du:dateUtc="2025-12-12T06:52:00Z">
          <w:pPr>
            <w:pStyle w:val="Heading2"/>
            <w:spacing w:line="276" w:lineRule="auto"/>
          </w:pPr>
        </w:pPrChange>
      </w:pPr>
      <w:bookmarkStart w:id="978" w:name="_Toc216307541"/>
      <w:bookmarkStart w:id="979" w:name="_Toc216307893"/>
      <w:bookmarkStart w:id="980" w:name="_Toc216373479"/>
      <w:bookmarkStart w:id="981" w:name="_Toc216440142"/>
      <w:bookmarkStart w:id="982" w:name="_Toc216440530"/>
      <w:bookmarkStart w:id="983" w:name="_Toc216441808"/>
      <w:bookmarkStart w:id="984" w:name="_Toc216441957"/>
      <w:r w:rsidRPr="003C419E">
        <w:rPr>
          <w:lang w:val="zh-CN"/>
        </w:rPr>
        <w:t>Thực trạng vận hành cửa hàng trà sữa nhỏ</w:t>
      </w:r>
      <w:bookmarkEnd w:id="978"/>
      <w:bookmarkEnd w:id="979"/>
      <w:bookmarkEnd w:id="980"/>
      <w:bookmarkEnd w:id="981"/>
      <w:bookmarkEnd w:id="982"/>
      <w:bookmarkEnd w:id="983"/>
      <w:bookmarkEnd w:id="984"/>
    </w:p>
    <w:p w14:paraId="68AF7F71" w14:textId="77777777" w:rsidR="00520757" w:rsidRDefault="00000000" w:rsidP="00520757">
      <w:pPr>
        <w:spacing w:line="276" w:lineRule="auto"/>
      </w:pPr>
      <w:r>
        <w:rPr>
          <w:lang w:val="zh-CN"/>
        </w:rPr>
        <w:t>Khảo sát sơ bộ (placeholder SURVEY-SAMPLE=15 cửa hàng) cho thấy [5]:</w:t>
      </w:r>
    </w:p>
    <w:p w14:paraId="00F861E7" w14:textId="3F277B3C" w:rsidR="00F0715F" w:rsidRDefault="00000000" w:rsidP="00520757">
      <w:pPr>
        <w:spacing w:line="276" w:lineRule="auto"/>
        <w:rPr>
          <w:lang w:val="zh-CN"/>
        </w:rPr>
      </w:pPr>
      <w:r>
        <w:rPr>
          <w:lang w:val="zh-CN"/>
        </w:rPr>
        <w:t>- 80% dùng bảng tính hoặc sổ tay để ghi đơn (PLACEHOLDER-METRIC-ORDER-MANUAL)</w:t>
      </w:r>
    </w:p>
    <w:p w14:paraId="53D09403" w14:textId="77777777" w:rsidR="00F0715F" w:rsidRDefault="00000000">
      <w:pPr>
        <w:spacing w:line="276" w:lineRule="auto"/>
        <w:ind w:left="720" w:firstLine="0"/>
        <w:rPr>
          <w:lang w:val="zh-CN"/>
        </w:rPr>
        <w:pPrChange w:id="985" w:author="DELL" w:date="2025-12-12T13:32:00Z" w16du:dateUtc="2025-12-12T06:32:00Z">
          <w:pPr>
            <w:spacing w:line="276" w:lineRule="auto"/>
            <w:ind w:left="720"/>
          </w:pPr>
        </w:pPrChange>
      </w:pPr>
      <w:r>
        <w:rPr>
          <w:lang w:val="zh-CN"/>
        </w:rPr>
        <w:t>- 65% không lưu trữ lịch sử topping tùy chọn khách hàng → không thể phân tích xu hướng (PLACEHOLDER-METRIC-TOPPING-HISTORY)</w:t>
      </w:r>
    </w:p>
    <w:p w14:paraId="03CB20AB" w14:textId="77777777" w:rsidR="00F0715F" w:rsidRDefault="00000000">
      <w:pPr>
        <w:spacing w:line="276" w:lineRule="auto"/>
        <w:ind w:left="720" w:firstLine="0"/>
        <w:rPr>
          <w:lang w:val="zh-CN"/>
        </w:rPr>
        <w:pPrChange w:id="986" w:author="DELL" w:date="2025-12-12T13:32:00Z" w16du:dateUtc="2025-12-12T06:32:00Z">
          <w:pPr>
            <w:spacing w:line="276" w:lineRule="auto"/>
            <w:ind w:left="720"/>
          </w:pPr>
        </w:pPrChange>
      </w:pPr>
      <w:r>
        <w:rPr>
          <w:lang w:val="zh-CN"/>
        </w:rPr>
        <w:t>- 70% không có dashboard doanh thu trực quan theo ngày/tuần (PLACEHOLDER-METRIC-DASHBOARD-LACK)</w:t>
      </w:r>
    </w:p>
    <w:p w14:paraId="7AD136FD" w14:textId="77777777" w:rsidR="00F0715F" w:rsidRDefault="00000000" w:rsidP="00520757">
      <w:pPr>
        <w:spacing w:line="276" w:lineRule="auto"/>
        <w:rPr>
          <w:lang w:val="zh-CN"/>
        </w:rPr>
      </w:pPr>
      <w:r>
        <w:rPr>
          <w:lang w:val="zh-CN"/>
        </w:rPr>
        <w:t>Hệ quả: sai lệch thông tin (size/topping), thời gian phản hồi chậm, khó phát hiện sản phẩm bán chạy để điều chỉnh kho.</w:t>
      </w:r>
    </w:p>
    <w:p w14:paraId="3A397D97" w14:textId="6C956EDE" w:rsidR="00F0715F" w:rsidRDefault="00000000">
      <w:pPr>
        <w:pStyle w:val="Heading2"/>
        <w:rPr>
          <w:lang w:val="zh-CN"/>
        </w:rPr>
        <w:pPrChange w:id="987" w:author="DELL" w:date="2025-12-12T13:52:00Z" w16du:dateUtc="2025-12-12T06:52:00Z">
          <w:pPr>
            <w:pStyle w:val="Heading2"/>
            <w:spacing w:line="276" w:lineRule="auto"/>
          </w:pPr>
        </w:pPrChange>
      </w:pPr>
      <w:bookmarkStart w:id="988" w:name="_Toc216307542"/>
      <w:bookmarkStart w:id="989" w:name="_Toc216307894"/>
      <w:bookmarkStart w:id="990" w:name="_Toc216373480"/>
      <w:bookmarkStart w:id="991" w:name="_Toc216440143"/>
      <w:bookmarkStart w:id="992" w:name="_Toc216440531"/>
      <w:bookmarkStart w:id="993" w:name="_Toc216441809"/>
      <w:bookmarkStart w:id="994" w:name="_Toc216441958"/>
      <w:r>
        <w:rPr>
          <w:lang w:val="zh-CN"/>
        </w:rPr>
        <w:t>Tính cấp thiết về mặt nghiệp vụ</w:t>
      </w:r>
      <w:bookmarkEnd w:id="988"/>
      <w:bookmarkEnd w:id="989"/>
      <w:bookmarkEnd w:id="990"/>
      <w:bookmarkEnd w:id="991"/>
      <w:bookmarkEnd w:id="992"/>
      <w:bookmarkEnd w:id="993"/>
      <w:bookmarkEnd w:id="994"/>
    </w:p>
    <w:p w14:paraId="4A93E305" w14:textId="77777777" w:rsidR="00F0715F" w:rsidRDefault="00000000" w:rsidP="00520757">
      <w:pPr>
        <w:spacing w:line="276" w:lineRule="auto"/>
        <w:rPr>
          <w:lang w:val="zh-CN"/>
        </w:rPr>
      </w:pPr>
      <w:r>
        <w:rPr>
          <w:lang w:val="zh-CN"/>
        </w:rPr>
        <w:t>Một hệ thống hợp nhất đáp ứng:</w:t>
      </w:r>
    </w:p>
    <w:p w14:paraId="26791680" w14:textId="77777777" w:rsidR="00F0715F" w:rsidRDefault="00000000" w:rsidP="00520757">
      <w:pPr>
        <w:spacing w:line="276" w:lineRule="auto"/>
        <w:ind w:left="720"/>
        <w:rPr>
          <w:lang w:val="zh-CN"/>
        </w:rPr>
      </w:pPr>
      <w:r>
        <w:t xml:space="preserve">- </w:t>
      </w:r>
      <w:r>
        <w:rPr>
          <w:lang w:val="zh-CN"/>
        </w:rPr>
        <w:t xml:space="preserve">Chuẩn hóa biểu diễn sản phẩm đa biến thể (size, topping, giá). </w:t>
      </w:r>
    </w:p>
    <w:p w14:paraId="0E61049E" w14:textId="77777777" w:rsidR="00F0715F" w:rsidRDefault="00000000" w:rsidP="00520757">
      <w:pPr>
        <w:spacing w:line="276" w:lineRule="auto"/>
        <w:ind w:left="720"/>
        <w:rPr>
          <w:lang w:val="zh-CN"/>
        </w:rPr>
      </w:pPr>
      <w:r>
        <w:t xml:space="preserve">- </w:t>
      </w:r>
      <w:r>
        <w:rPr>
          <w:lang w:val="zh-CN"/>
        </w:rPr>
        <w:t>Giảm sai sót thao tác thủ công qua cơ chế tính giá tự động và xác thực.</w:t>
      </w:r>
    </w:p>
    <w:p w14:paraId="3AFAEC41" w14:textId="77777777" w:rsidR="00F0715F" w:rsidRDefault="00000000" w:rsidP="00520757">
      <w:pPr>
        <w:spacing w:line="276" w:lineRule="auto"/>
        <w:ind w:left="720"/>
        <w:rPr>
          <w:lang w:val="zh-CN"/>
        </w:rPr>
      </w:pPr>
      <w:r>
        <w:t xml:space="preserve">- </w:t>
      </w:r>
      <w:r>
        <w:rPr>
          <w:lang w:val="zh-CN"/>
        </w:rPr>
        <w:t>Cung cấp dashboard hỗ trợ quyết định nhanh (top sản phẩm, doanh thu).</w:t>
      </w:r>
    </w:p>
    <w:p w14:paraId="47463EB2" w14:textId="77777777" w:rsidR="00F0715F" w:rsidRDefault="00000000" w:rsidP="00520757">
      <w:pPr>
        <w:spacing w:line="276" w:lineRule="auto"/>
        <w:ind w:left="720"/>
        <w:rPr>
          <w:lang w:val="zh-CN"/>
        </w:rPr>
      </w:pPr>
      <w:r>
        <w:t xml:space="preserve">- </w:t>
      </w:r>
      <w:r>
        <w:rPr>
          <w:lang w:val="zh-CN"/>
        </w:rPr>
        <w:t>Tạo nền tảng mở rộng tích hợp payment gateway hoặc gợi ý cá nhân hóa.</w:t>
      </w:r>
    </w:p>
    <w:p w14:paraId="6D04233C" w14:textId="3AE08132" w:rsidR="00F0715F" w:rsidRDefault="00000000" w:rsidP="00E45506">
      <w:pPr>
        <w:pStyle w:val="Heading2"/>
        <w:rPr>
          <w:lang w:val="zh-CN"/>
        </w:rPr>
      </w:pPr>
      <w:bookmarkStart w:id="995" w:name="_Toc216307543"/>
      <w:bookmarkStart w:id="996" w:name="_Toc216307895"/>
      <w:bookmarkStart w:id="997" w:name="_Toc216373481"/>
      <w:bookmarkStart w:id="998" w:name="_Toc216440144"/>
      <w:bookmarkStart w:id="999" w:name="_Toc216440532"/>
      <w:bookmarkStart w:id="1000" w:name="_Toc216441810"/>
      <w:bookmarkStart w:id="1001" w:name="_Toc216441959"/>
      <w:r>
        <w:rPr>
          <w:lang w:val="zh-CN"/>
        </w:rPr>
        <w:lastRenderedPageBreak/>
        <w:t>Tính cấp thiết học thuật và đào tạo</w:t>
      </w:r>
      <w:bookmarkEnd w:id="995"/>
      <w:bookmarkEnd w:id="996"/>
      <w:bookmarkEnd w:id="997"/>
      <w:bookmarkEnd w:id="998"/>
      <w:bookmarkEnd w:id="999"/>
      <w:bookmarkEnd w:id="1000"/>
      <w:bookmarkEnd w:id="1001"/>
    </w:p>
    <w:p w14:paraId="52C8B4B3" w14:textId="77777777" w:rsidR="00F0715F" w:rsidRDefault="00000000" w:rsidP="00520757">
      <w:pPr>
        <w:spacing w:line="276" w:lineRule="auto"/>
        <w:rPr>
          <w:lang w:val="zh-CN"/>
        </w:rPr>
      </w:pPr>
      <w:r>
        <w:rPr>
          <w:lang w:val="zh-CN"/>
        </w:rPr>
        <w:t>Đồ án là cơ hội tích hợp các mảng kiến thức: kiến trúc phần mềm phân lớp, ORM, bất đồng bộ (async/await) trong xử lý I/O, và bảo mật web cơ bản (phân quyền, chống CSRF, XSS). Việc triển khai chuẩn mực tạo tiền đề cho nghiên cứu tiếp theo về: tối ưu truy vấn EF Core, phân mảnh (sharding) dữ liệu, áp dụng caching, hoặc chuyển dịch sang microservices khi quy mô tăng.</w:t>
      </w:r>
    </w:p>
    <w:p w14:paraId="54F4E22E" w14:textId="59A2282F" w:rsidR="00F0715F" w:rsidRDefault="00000000" w:rsidP="00E45506">
      <w:pPr>
        <w:pStyle w:val="Heading2"/>
        <w:rPr>
          <w:lang w:val="zh-CN"/>
        </w:rPr>
      </w:pPr>
      <w:bookmarkStart w:id="1002" w:name="_Toc216307544"/>
      <w:bookmarkStart w:id="1003" w:name="_Toc216307896"/>
      <w:bookmarkStart w:id="1004" w:name="_Toc216373482"/>
      <w:bookmarkStart w:id="1005" w:name="_Toc216440145"/>
      <w:bookmarkStart w:id="1006" w:name="_Toc216440533"/>
      <w:bookmarkStart w:id="1007" w:name="_Toc216441811"/>
      <w:bookmarkStart w:id="1008" w:name="_Toc216441960"/>
      <w:r>
        <w:rPr>
          <w:lang w:val="zh-CN"/>
        </w:rPr>
        <w:t>Lý do lựa chọn công nghệ .NET / Razor Pages</w:t>
      </w:r>
      <w:bookmarkEnd w:id="1002"/>
      <w:bookmarkEnd w:id="1003"/>
      <w:bookmarkEnd w:id="1004"/>
      <w:bookmarkEnd w:id="1005"/>
      <w:bookmarkEnd w:id="1006"/>
      <w:bookmarkEnd w:id="1007"/>
      <w:bookmarkEnd w:id="1008"/>
    </w:p>
    <w:p w14:paraId="5195EDD4" w14:textId="77777777" w:rsidR="00F0715F" w:rsidRDefault="00000000" w:rsidP="00520757">
      <w:pPr>
        <w:spacing w:line="276" w:lineRule="auto"/>
        <w:rPr>
          <w:lang w:val="zh-CN"/>
        </w:rPr>
      </w:pPr>
      <w:r>
        <w:rPr>
          <w:lang w:val="zh-CN"/>
        </w:rPr>
        <w:t>Razor Pages cung cấp mô hình đơn giản hơn MVC đối với dự án có quy mô vừa: mỗi trang gắn liền PageModel giảm boilerplate controller; kết hợp mạnh với hệ sinh thái .NET (DI, logging, configuration) [8]. EF Core hỗ trợ LINQ giàu biểu đạt, migrations và tracking trạng thái entity giúp tăng tốc phát triển. PostgreSQL được chọn vì tính năng phong phú (JSONB, indexing linh hoạt, extension hỗ trợ) và độ ổn định cao [9].</w:t>
      </w:r>
    </w:p>
    <w:p w14:paraId="2DAC2588" w14:textId="77777777" w:rsidR="00F0715F" w:rsidRDefault="00000000" w:rsidP="00520757">
      <w:pPr>
        <w:spacing w:line="276" w:lineRule="auto"/>
        <w:rPr>
          <w:lang w:val="zh-CN"/>
        </w:rPr>
      </w:pPr>
      <w:r>
        <w:rPr>
          <w:lang w:val="zh-CN"/>
        </w:rPr>
        <w:t>Các ý trên cấu thành cơ sở vững chắc cho việc thực hiện đồ án, đồng thời cung cấp nền tảng đánh giá đóng góp sau khi triển khai.</w:t>
      </w:r>
    </w:p>
    <w:p w14:paraId="705CA179" w14:textId="57624A31" w:rsidR="00F0715F" w:rsidRDefault="00000000">
      <w:pPr>
        <w:pStyle w:val="Heading1"/>
        <w:numPr>
          <w:ilvl w:val="0"/>
          <w:numId w:val="18"/>
        </w:numPr>
        <w:spacing w:line="276" w:lineRule="auto"/>
        <w:jc w:val="both"/>
        <w:pPrChange w:id="1009" w:author="DELL" w:date="2025-12-12T13:37:00Z" w16du:dateUtc="2025-12-12T06:37:00Z">
          <w:pPr>
            <w:pStyle w:val="Heading1"/>
            <w:numPr>
              <w:numId w:val="14"/>
            </w:numPr>
            <w:spacing w:line="276" w:lineRule="auto"/>
            <w:ind w:left="720" w:hanging="360"/>
          </w:pPr>
        </w:pPrChange>
      </w:pPr>
      <w:bookmarkStart w:id="1010" w:name="_Toc216307545"/>
      <w:bookmarkStart w:id="1011" w:name="_Toc216307897"/>
      <w:bookmarkStart w:id="1012" w:name="_Toc216373483"/>
      <w:bookmarkStart w:id="1013" w:name="_Toc216440146"/>
      <w:bookmarkStart w:id="1014" w:name="_Toc216441961"/>
      <w:r>
        <w:t>Mục đích nghiên cứu</w:t>
      </w:r>
      <w:bookmarkEnd w:id="1010"/>
      <w:bookmarkEnd w:id="1011"/>
      <w:bookmarkEnd w:id="1012"/>
      <w:bookmarkEnd w:id="1013"/>
      <w:bookmarkEnd w:id="1014"/>
    </w:p>
    <w:p w14:paraId="2CAB9EDC" w14:textId="77777777" w:rsidR="00F0715F" w:rsidRDefault="00000000" w:rsidP="00520757">
      <w:pPr>
        <w:spacing w:line="276" w:lineRule="auto"/>
        <w:ind w:firstLine="360"/>
        <w:rPr>
          <w:lang w:val="zh-CN"/>
        </w:rPr>
      </w:pPr>
      <w:r>
        <w:rPr>
          <w:lang w:val="zh-CN"/>
        </w:rPr>
        <w:t>Mục tiêu của đề tài là xây dựng một nền tảng web thương mại điện tử cho cửa hàng trà sữa với kiến trúc phân lớp rõ ràng, đáp ứng quy trình mua hàng khép kín (duyệt sản phẩm → cấu hình size/topping → giỏ hàng → thanh toán → quản lý đơn), cơ chế định giá động nhất quán giữa client và server, phân quyền theo vai trò (Customer/Staff/Admin), đồng thời đảm bảo khả năng bảo trì, mở rộng và kiểm thử với các chỉ số hiệu năng – bảo mật – chất lượng mã đạt mức chấp nhận được trong điều kiện nguồn lực hạn chế.</w:t>
      </w:r>
    </w:p>
    <w:p w14:paraId="4EFA3A28" w14:textId="17CCF4B2" w:rsidR="00F0715F" w:rsidRDefault="00000000">
      <w:pPr>
        <w:pStyle w:val="Heading1"/>
        <w:numPr>
          <w:ilvl w:val="0"/>
          <w:numId w:val="18"/>
        </w:numPr>
        <w:spacing w:line="276" w:lineRule="auto"/>
        <w:jc w:val="both"/>
        <w:rPr>
          <w:lang w:val="fr-FR"/>
        </w:rPr>
        <w:pPrChange w:id="1015" w:author="DELL" w:date="2025-12-12T13:37:00Z" w16du:dateUtc="2025-12-12T06:37:00Z">
          <w:pPr>
            <w:pStyle w:val="Heading1"/>
            <w:numPr>
              <w:numId w:val="14"/>
            </w:numPr>
            <w:spacing w:line="276" w:lineRule="auto"/>
            <w:ind w:left="720" w:hanging="360"/>
          </w:pPr>
        </w:pPrChange>
      </w:pPr>
      <w:bookmarkStart w:id="1016" w:name="_Toc216307546"/>
      <w:bookmarkStart w:id="1017" w:name="_Toc216307898"/>
      <w:bookmarkStart w:id="1018" w:name="_Toc216307983"/>
      <w:bookmarkStart w:id="1019" w:name="_Toc216373484"/>
      <w:bookmarkStart w:id="1020" w:name="_Toc216440147"/>
      <w:bookmarkStart w:id="1021" w:name="_Toc216441962"/>
      <w:r>
        <w:rPr>
          <w:lang w:val="fr-FR"/>
        </w:rPr>
        <w:t>Đối tượng nghiên cứu</w:t>
      </w:r>
      <w:bookmarkEnd w:id="1016"/>
      <w:bookmarkEnd w:id="1017"/>
      <w:bookmarkEnd w:id="1018"/>
      <w:bookmarkEnd w:id="1019"/>
      <w:bookmarkEnd w:id="1020"/>
      <w:bookmarkEnd w:id="1021"/>
    </w:p>
    <w:p w14:paraId="7096015F" w14:textId="77777777" w:rsidR="00F0715F" w:rsidRDefault="00000000" w:rsidP="00520757">
      <w:pPr>
        <w:spacing w:line="276" w:lineRule="auto"/>
        <w:ind w:firstLine="360"/>
      </w:pPr>
      <w:r>
        <w:rPr>
          <w:lang w:val="zh-CN"/>
        </w:rPr>
        <w:t>Đối tượng nghiên cứu là hệ thống phần mềm quản lý và bán hàng trực tuyến cho cửa hàng trà sữa, bao gồm</w:t>
      </w:r>
      <w:r>
        <w:t xml:space="preserve">: </w:t>
      </w:r>
    </w:p>
    <w:p w14:paraId="45BF887B" w14:textId="77777777" w:rsidR="00F0715F" w:rsidRDefault="00000000" w:rsidP="00520757">
      <w:pPr>
        <w:pStyle w:val="ListParagraph"/>
        <w:numPr>
          <w:ilvl w:val="0"/>
          <w:numId w:val="3"/>
        </w:numPr>
        <w:spacing w:line="276" w:lineRule="auto"/>
        <w:rPr>
          <w:lang w:val="zh-CN"/>
        </w:rPr>
      </w:pPr>
      <w:r>
        <w:rPr>
          <w:lang w:val="zh-CN"/>
        </w:rPr>
        <w:t>Frontoffice (khách hàng thao tác mua hàng, giỏ, thanh toán)</w:t>
      </w:r>
    </w:p>
    <w:p w14:paraId="5FE3B0F8" w14:textId="77777777" w:rsidR="00F0715F" w:rsidRDefault="00000000" w:rsidP="00520757">
      <w:pPr>
        <w:pStyle w:val="ListParagraph"/>
        <w:numPr>
          <w:ilvl w:val="0"/>
          <w:numId w:val="3"/>
        </w:numPr>
        <w:spacing w:line="276" w:lineRule="auto"/>
        <w:rPr>
          <w:lang w:val="zh-CN"/>
        </w:rPr>
      </w:pPr>
      <w:r>
        <w:rPr>
          <w:lang w:val="zh-CN"/>
        </w:rPr>
        <w:t xml:space="preserve">Backoffice (nhân viên/quản trị quản lý sản phẩm, đơn, thống kê). </w:t>
      </w:r>
    </w:p>
    <w:p w14:paraId="3D091593" w14:textId="77777777" w:rsidR="00F0715F" w:rsidRDefault="00000000" w:rsidP="00520757">
      <w:pPr>
        <w:spacing w:line="276" w:lineRule="auto"/>
        <w:ind w:firstLine="360"/>
        <w:rPr>
          <w:lang w:val="zh-CN"/>
        </w:rPr>
      </w:pPr>
      <w:r>
        <w:rPr>
          <w:lang w:val="zh-CN"/>
        </w:rPr>
        <w:t>Phạm vi tập trung vào sản phẩm đa biến thể, giỏ và đơn hàng, phân quyền và báo cáo cơ bản; chưa bao gồm cổng thanh toán thực tế, ứng dụng di động, chat realtime, API công khai hay quản lý tồn kho nâng cao để phù hợp nguồn lực và thời gian.</w:t>
      </w:r>
    </w:p>
    <w:p w14:paraId="208D8F6E" w14:textId="752B9BE4" w:rsidR="00F0715F" w:rsidRDefault="00000000">
      <w:pPr>
        <w:pStyle w:val="Heading1"/>
        <w:numPr>
          <w:ilvl w:val="0"/>
          <w:numId w:val="18"/>
        </w:numPr>
        <w:spacing w:line="276" w:lineRule="auto"/>
        <w:jc w:val="both"/>
        <w:pPrChange w:id="1022" w:author="DELL" w:date="2025-12-12T13:37:00Z" w16du:dateUtc="2025-12-12T06:37:00Z">
          <w:pPr>
            <w:pStyle w:val="Heading1"/>
            <w:numPr>
              <w:numId w:val="14"/>
            </w:numPr>
            <w:spacing w:line="276" w:lineRule="auto"/>
            <w:ind w:left="720" w:hanging="360"/>
          </w:pPr>
        </w:pPrChange>
      </w:pPr>
      <w:bookmarkStart w:id="1023" w:name="_Toc216307547"/>
      <w:bookmarkStart w:id="1024" w:name="_Toc216307899"/>
      <w:bookmarkStart w:id="1025" w:name="_Toc216307984"/>
      <w:bookmarkStart w:id="1026" w:name="_Toc216373485"/>
      <w:bookmarkStart w:id="1027" w:name="_Toc216440148"/>
      <w:bookmarkStart w:id="1028" w:name="_Toc216441963"/>
      <w:r>
        <w:t>Phương pháp nghiên cứu</w:t>
      </w:r>
      <w:bookmarkEnd w:id="1023"/>
      <w:bookmarkEnd w:id="1024"/>
      <w:bookmarkEnd w:id="1025"/>
      <w:bookmarkEnd w:id="1026"/>
      <w:bookmarkEnd w:id="1027"/>
      <w:bookmarkEnd w:id="1028"/>
    </w:p>
    <w:p w14:paraId="71C43F6E" w14:textId="77777777" w:rsidR="00F0715F" w:rsidRDefault="00000000" w:rsidP="00520757">
      <w:pPr>
        <w:spacing w:line="276" w:lineRule="auto"/>
        <w:ind w:firstLine="360"/>
        <w:rPr>
          <w:lang w:val="zh-CN"/>
        </w:rPr>
      </w:pPr>
      <w:r>
        <w:rPr>
          <w:lang w:val="zh-CN"/>
        </w:rPr>
        <w:t xml:space="preserve">Phương pháp nghiên cứu áp dụng quy trình phát triển lặp ngắn hạn (Agile) theo các sprint. Trước hết, nhóm tiến hành phân tích yêu cầu để xác định phạm vi chức năng cốt </w:t>
      </w:r>
      <w:r>
        <w:rPr>
          <w:lang w:val="zh-CN"/>
        </w:rPr>
        <w:lastRenderedPageBreak/>
        <w:t>lõi và các ràng buộc chính. Tiếp theo, dữ liệu và kiến trúc được thiết kế nhằm đảm bảo tính nhất quán và khả năng mở rộng. Sau giai đoạn thiết kế, các lớp DAL, BLL và Presentation được hiện thực tuần tự, bảo đảm phân tách rõ trách nhiệm. Kế đến, hệ thống được kiểm thử ở mức chức năng, hiệu năng và các khía cạnh bảo mật cơ bản nhằm xác nhận mức độ đáp ứng mục tiêu đề ra. Cuối cùng, toàn bộ kết quả được tài liệu hóa để phục vụ đánh giá và tái sử dụng. Dữ liệu đánh giá được thu thập thông qua cơ chế ghi log và bộ trường hợp kiểm thử, từ đó cung cấp bằng chứng cho tính đúng đắn nghiệp vụ, thời gian đáp ứng và sự phù hợp của kiến trúc trong điều kiện nguồn lực hạn chế.</w:t>
      </w:r>
    </w:p>
    <w:p w14:paraId="10C26250" w14:textId="7A3134F1" w:rsidR="00F0715F" w:rsidRDefault="00000000">
      <w:pPr>
        <w:pStyle w:val="Heading1"/>
        <w:numPr>
          <w:ilvl w:val="0"/>
          <w:numId w:val="18"/>
        </w:numPr>
        <w:spacing w:line="276" w:lineRule="auto"/>
        <w:jc w:val="both"/>
        <w:pPrChange w:id="1029" w:author="DELL" w:date="2025-12-12T13:38:00Z" w16du:dateUtc="2025-12-12T06:38:00Z">
          <w:pPr>
            <w:pStyle w:val="Heading1"/>
            <w:numPr>
              <w:numId w:val="14"/>
            </w:numPr>
            <w:spacing w:line="276" w:lineRule="auto"/>
            <w:ind w:left="720" w:hanging="360"/>
          </w:pPr>
        </w:pPrChange>
      </w:pPr>
      <w:bookmarkStart w:id="1030" w:name="_Toc216307548"/>
      <w:bookmarkStart w:id="1031" w:name="_Toc216307900"/>
      <w:bookmarkStart w:id="1032" w:name="_Toc216307985"/>
      <w:bookmarkStart w:id="1033" w:name="_Toc216373486"/>
      <w:bookmarkStart w:id="1034" w:name="_Toc216440149"/>
      <w:bookmarkStart w:id="1035" w:name="_Toc216441964"/>
      <w:r>
        <w:t>Ý nghĩa của đề tài</w:t>
      </w:r>
      <w:bookmarkEnd w:id="1030"/>
      <w:bookmarkEnd w:id="1031"/>
      <w:bookmarkEnd w:id="1032"/>
      <w:bookmarkEnd w:id="1033"/>
      <w:bookmarkEnd w:id="1034"/>
      <w:bookmarkEnd w:id="1035"/>
    </w:p>
    <w:p w14:paraId="0C425A94" w14:textId="77777777" w:rsidR="00F0715F" w:rsidRDefault="00000000" w:rsidP="00520757">
      <w:pPr>
        <w:spacing w:line="276" w:lineRule="auto"/>
        <w:ind w:firstLine="360"/>
        <w:rPr>
          <w:lang w:val="zh-CN"/>
        </w:rPr>
      </w:pPr>
      <w:r>
        <w:rPr>
          <w:lang w:val="zh-CN"/>
        </w:rPr>
        <w:t>Đề tài có ý nghĩa ở cả phương diện học thuật và thực tiễn. Về học thuật, tài liệu cung cấp một trường hợp điển hình minh họa việc áp dụng kiến trúc phân lớp trên nền tảng Razor Pages, kết hợp Repository/Unit of Work và EF Core trong một domain F&amp;B với sản phẩm đa biến thể, qua đó làm rõ ưu và nhược điểm khi so sánh với các tiếp cận MVC hoặc SPA. Về thực tiễn, đề tài góp phần chuẩn hóa quy trình bán hàng cho cửa hàng trà sữa quy mô nhỏ, giảm sai lệch thao tác, tạo lập dữ liệu nền cho phân tích và ra quyết định, đồng thời hình thành khung kỹ thuật dễ bảo trì và mở rộng khi nhu cầu tăng trưởng.</w:t>
      </w:r>
    </w:p>
    <w:p w14:paraId="68998620"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64BB79D3" w14:textId="77777777" w:rsidR="00F0715F" w:rsidRDefault="00000000">
      <w:pPr>
        <w:pStyle w:val="Title"/>
        <w:spacing w:line="276" w:lineRule="auto"/>
        <w:outlineLvl w:val="0"/>
        <w:pPrChange w:id="1036" w:author="DELL" w:date="2025-12-12T13:38:00Z" w16du:dateUtc="2025-12-12T06:38:00Z">
          <w:pPr>
            <w:pStyle w:val="Title"/>
            <w:spacing w:line="276" w:lineRule="auto"/>
          </w:pPr>
        </w:pPrChange>
      </w:pPr>
      <w:bookmarkStart w:id="1037" w:name="_Toc211671782"/>
      <w:bookmarkStart w:id="1038" w:name="_Toc179729350"/>
      <w:bookmarkStart w:id="1039" w:name="_Toc216440150"/>
      <w:bookmarkStart w:id="1040" w:name="_Toc216441965"/>
      <w:r>
        <w:lastRenderedPageBreak/>
        <w:t>CHƯƠNG 1: TỔNG QUAN</w:t>
      </w:r>
      <w:bookmarkEnd w:id="1037"/>
      <w:bookmarkEnd w:id="1038"/>
      <w:bookmarkEnd w:id="1039"/>
      <w:bookmarkEnd w:id="1040"/>
    </w:p>
    <w:p w14:paraId="073D8BB1" w14:textId="77777777" w:rsidR="00F0715F" w:rsidRDefault="00000000" w:rsidP="00EC4595">
      <w:pPr>
        <w:pStyle w:val="Heading1"/>
        <w:numPr>
          <w:ilvl w:val="0"/>
          <w:numId w:val="4"/>
        </w:numPr>
        <w:spacing w:line="276" w:lineRule="auto"/>
        <w:jc w:val="left"/>
      </w:pPr>
      <w:bookmarkStart w:id="1041" w:name="_Toc216307549"/>
      <w:bookmarkStart w:id="1042" w:name="_Toc216307901"/>
      <w:bookmarkStart w:id="1043" w:name="_Toc216307986"/>
      <w:bookmarkStart w:id="1044" w:name="_Toc216373487"/>
      <w:bookmarkStart w:id="1045" w:name="_Toc216440151"/>
      <w:bookmarkStart w:id="1046" w:name="_Toc216441966"/>
      <w:r>
        <w:t>Mục tiêu và bối cảnh</w:t>
      </w:r>
      <w:bookmarkEnd w:id="1041"/>
      <w:bookmarkEnd w:id="1042"/>
      <w:bookmarkEnd w:id="1043"/>
      <w:bookmarkEnd w:id="1044"/>
      <w:bookmarkEnd w:id="1045"/>
      <w:bookmarkEnd w:id="1046"/>
    </w:p>
    <w:p w14:paraId="5F24B853" w14:textId="77777777" w:rsidR="00F0715F" w:rsidRDefault="00000000" w:rsidP="00520757">
      <w:pPr>
        <w:spacing w:line="276" w:lineRule="auto"/>
        <w:rPr>
          <w:lang w:val="zh-CN"/>
        </w:rPr>
      </w:pPr>
      <w:bookmarkStart w:id="1047" w:name="_Toc211671784"/>
      <w:r>
        <w:rPr>
          <w:lang w:val="zh-CN"/>
        </w:rPr>
        <w:t>Đề tài nhằm xây dựng hệ thống web hỗ trợ quản lý và bán hàng trực tuyến cho cửa hàng trà sữa quy mô vừa và nhỏ, thay thế quy trình thủ công dễ sai sót bằng nền tảng số hóa đồng bộ. Bối cảnh thị trường F&amp;B cho thấy nhu cầu đặt hàng online, thống kê và chuẩn hóa quy trình tăng mạnh; yêu cầu của bài toán tập trung vào tính đơn giản triển khai, chi phí hợp lý, và khả năng mở rộng khi nhu cầu phát sinh.</w:t>
      </w:r>
    </w:p>
    <w:p w14:paraId="1EC03CBE" w14:textId="77777777" w:rsidR="00F0715F" w:rsidRDefault="00000000" w:rsidP="00EC4595">
      <w:pPr>
        <w:pStyle w:val="Heading1"/>
        <w:numPr>
          <w:ilvl w:val="0"/>
          <w:numId w:val="4"/>
        </w:numPr>
        <w:spacing w:line="276" w:lineRule="auto"/>
        <w:jc w:val="left"/>
      </w:pPr>
      <w:bookmarkStart w:id="1048" w:name="_Toc216307550"/>
      <w:bookmarkStart w:id="1049" w:name="_Toc216307902"/>
      <w:bookmarkStart w:id="1050" w:name="_Toc216307987"/>
      <w:bookmarkStart w:id="1051" w:name="_Toc216373488"/>
      <w:bookmarkStart w:id="1052" w:name="_Toc216440152"/>
      <w:bookmarkStart w:id="1053" w:name="_Toc216441967"/>
      <w:bookmarkEnd w:id="1047"/>
      <w:r>
        <w:t>Kiến trúc tổng thể của hệ thống</w:t>
      </w:r>
      <w:bookmarkEnd w:id="1048"/>
      <w:bookmarkEnd w:id="1049"/>
      <w:bookmarkEnd w:id="1050"/>
      <w:bookmarkEnd w:id="1051"/>
      <w:bookmarkEnd w:id="1052"/>
      <w:bookmarkEnd w:id="1053"/>
    </w:p>
    <w:p w14:paraId="4FE710C6" w14:textId="77777777" w:rsidR="00F0715F" w:rsidRDefault="00000000" w:rsidP="00520757">
      <w:pPr>
        <w:spacing w:line="276" w:lineRule="auto"/>
        <w:rPr>
          <w:lang w:val="zh-CN"/>
        </w:rPr>
      </w:pPr>
      <w:bookmarkStart w:id="1054" w:name="_Toc211671785"/>
      <w:r>
        <w:rPr>
          <w:lang w:val="zh-CN"/>
        </w:rPr>
        <w:t>Hệ thống được tổ chức theo kiến trúc phân lớp gồm Presentation (Razor Pages), BLL (dịch vụ nghiệp vụ), DAL (truy cập dữ liệu với EF Core) và tầng Entity. Áp dụng các pattern Repository và Unit of Work (thông qua DbContext) cùng Dependency Injection để giảm độ kết dính, tăng khả năng kiểm thử. PostgreSQL là hệ quản trị CSDL được lựa chọn nhờ tính ổn định, hỗ trợ JSONB và chỉ mục đa dạng, phù hợp cho các mở rộng sau này.</w:t>
      </w:r>
    </w:p>
    <w:p w14:paraId="6E7B6E45" w14:textId="77777777" w:rsidR="00F0715F" w:rsidRDefault="00000000">
      <w:pPr>
        <w:pStyle w:val="Heading2"/>
        <w:numPr>
          <w:ilvl w:val="0"/>
          <w:numId w:val="4"/>
        </w:numPr>
        <w:pPrChange w:id="1055" w:author="DELL" w:date="2025-12-12T13:52:00Z" w16du:dateUtc="2025-12-12T06:52:00Z">
          <w:pPr>
            <w:pStyle w:val="Heading2"/>
            <w:numPr>
              <w:numId w:val="4"/>
            </w:numPr>
            <w:spacing w:before="120" w:after="120" w:line="276" w:lineRule="auto"/>
            <w:ind w:left="1080" w:hanging="360"/>
          </w:pPr>
        </w:pPrChange>
      </w:pPr>
      <w:bookmarkStart w:id="1056" w:name="_Toc216307551"/>
      <w:bookmarkStart w:id="1057" w:name="_Toc216307903"/>
      <w:bookmarkStart w:id="1058" w:name="_Toc216307988"/>
      <w:bookmarkStart w:id="1059" w:name="_Toc216373489"/>
      <w:bookmarkStart w:id="1060" w:name="_Toc216440153"/>
      <w:bookmarkStart w:id="1061" w:name="_Toc216441968"/>
      <w:bookmarkEnd w:id="1054"/>
      <w:r>
        <w:t>Chức năng cốt lõi và vai trò của người dùng</w:t>
      </w:r>
      <w:bookmarkEnd w:id="1056"/>
      <w:bookmarkEnd w:id="1057"/>
      <w:bookmarkEnd w:id="1058"/>
      <w:bookmarkEnd w:id="1059"/>
      <w:bookmarkEnd w:id="1060"/>
      <w:bookmarkEnd w:id="1061"/>
    </w:p>
    <w:p w14:paraId="10422DF4" w14:textId="77777777" w:rsidR="00F0715F" w:rsidRDefault="00000000" w:rsidP="00520757">
      <w:pPr>
        <w:spacing w:line="276" w:lineRule="auto"/>
      </w:pPr>
      <w:bookmarkStart w:id="1062" w:name="_Toc211671786"/>
      <w:r>
        <w:rPr>
          <w:lang w:val="zh-CN"/>
        </w:rPr>
        <w:t xml:space="preserve">Các chức năng chính bao gồm: quản lý sản phẩm đa biến thể (size, topping), giỏ hàng động với tính giá tự động, quy trình đặt hàng khép kín, phân quyền theo vai trò Customer/Staff/Admin, và báo cáo thống kê cơ bản. Từ góc nhìn người dùng: </w:t>
      </w:r>
      <w:r>
        <w:t xml:space="preserve"> </w:t>
      </w:r>
    </w:p>
    <w:p w14:paraId="55E997DF" w14:textId="77777777" w:rsidR="00F0715F" w:rsidRDefault="00000000" w:rsidP="00520757">
      <w:pPr>
        <w:pStyle w:val="ListParagraph"/>
        <w:numPr>
          <w:ilvl w:val="0"/>
          <w:numId w:val="5"/>
        </w:numPr>
        <w:spacing w:line="276" w:lineRule="auto"/>
        <w:rPr>
          <w:lang w:val="zh-CN"/>
        </w:rPr>
      </w:pPr>
      <w:r>
        <w:rPr>
          <w:lang w:val="zh-CN"/>
        </w:rPr>
        <w:t xml:space="preserve">Khách hàng có thể duyệt – cấu hình – đặt hàng; </w:t>
      </w:r>
    </w:p>
    <w:p w14:paraId="7D74229F" w14:textId="77777777" w:rsidR="00F0715F" w:rsidRDefault="00000000" w:rsidP="00520757">
      <w:pPr>
        <w:pStyle w:val="ListParagraph"/>
        <w:numPr>
          <w:ilvl w:val="0"/>
          <w:numId w:val="5"/>
        </w:numPr>
        <w:spacing w:line="276" w:lineRule="auto"/>
        <w:rPr>
          <w:lang w:val="zh-CN"/>
        </w:rPr>
      </w:pPr>
      <w:r>
        <w:rPr>
          <w:lang w:val="zh-CN"/>
        </w:rPr>
        <w:t xml:space="preserve">Nhân viên theo dõi và xử lý đơn; </w:t>
      </w:r>
    </w:p>
    <w:p w14:paraId="6B611B14" w14:textId="77777777" w:rsidR="00F0715F" w:rsidRDefault="00000000" w:rsidP="00520757">
      <w:pPr>
        <w:pStyle w:val="ListParagraph"/>
        <w:numPr>
          <w:ilvl w:val="0"/>
          <w:numId w:val="5"/>
        </w:numPr>
        <w:spacing w:line="276" w:lineRule="auto"/>
        <w:rPr>
          <w:lang w:val="zh-CN"/>
        </w:rPr>
      </w:pPr>
      <w:r>
        <w:rPr>
          <w:lang w:val="zh-CN"/>
        </w:rPr>
        <w:t>Quản trị cấu hình sản phẩm, danh mục, và theo dõi chỉ số vận hành.</w:t>
      </w:r>
    </w:p>
    <w:p w14:paraId="0758CF12" w14:textId="75AC8C13" w:rsidR="00F0715F" w:rsidRPr="00520757" w:rsidRDefault="00000000" w:rsidP="00EC4595">
      <w:pPr>
        <w:pStyle w:val="Heading1"/>
        <w:numPr>
          <w:ilvl w:val="0"/>
          <w:numId w:val="4"/>
        </w:numPr>
        <w:jc w:val="left"/>
      </w:pPr>
      <w:bookmarkStart w:id="1063" w:name="_Toc216307552"/>
      <w:bookmarkStart w:id="1064" w:name="_Toc216307904"/>
      <w:bookmarkStart w:id="1065" w:name="_Toc216307989"/>
      <w:bookmarkStart w:id="1066" w:name="_Toc216373490"/>
      <w:bookmarkStart w:id="1067" w:name="_Toc216440154"/>
      <w:bookmarkStart w:id="1068" w:name="_Toc216441969"/>
      <w:bookmarkEnd w:id="1062"/>
      <w:r>
        <w:t>Dữ liệu, bảo mật và chất lượng</w:t>
      </w:r>
      <w:bookmarkEnd w:id="1063"/>
      <w:bookmarkEnd w:id="1064"/>
      <w:bookmarkEnd w:id="1065"/>
      <w:bookmarkEnd w:id="1066"/>
      <w:bookmarkEnd w:id="1067"/>
      <w:bookmarkEnd w:id="1068"/>
    </w:p>
    <w:p w14:paraId="750CA24E" w14:textId="77777777" w:rsidR="00F0715F" w:rsidRDefault="00000000" w:rsidP="00520757">
      <w:pPr>
        <w:spacing w:line="276" w:lineRule="auto"/>
        <w:rPr>
          <w:lang w:val="zh-CN"/>
        </w:rPr>
      </w:pPr>
      <w:r>
        <w:rPr>
          <w:lang w:val="zh-CN"/>
        </w:rPr>
        <w:t>Thiết kế dữ liệu phản ánh mối quan hệ giữa sản phẩm, biến thể và topping; mô hình định giá động được kiểm soát hai tầng (client + server) nhằm chống can thiệp giao diện. Các biện pháp bảo mật nền tảng gồm xác thực và phân quyền theo vai trò, chống XSS/CSRF theo mặc định Razor và antiforgery token. Chất lượng được bảo đảm qua kiểm thử chức năng trọng yếu, đo đạc hiệu năng sơ bộ và logging để thu thập bằng chứng đánh giá.</w:t>
      </w:r>
    </w:p>
    <w:p w14:paraId="00BB7018" w14:textId="06153C2D" w:rsidR="00F0715F" w:rsidRPr="00520757" w:rsidRDefault="00000000" w:rsidP="00EC4595">
      <w:pPr>
        <w:pStyle w:val="Heading1"/>
        <w:numPr>
          <w:ilvl w:val="0"/>
          <w:numId w:val="4"/>
        </w:numPr>
        <w:jc w:val="left"/>
      </w:pPr>
      <w:bookmarkStart w:id="1069" w:name="_Toc211671787"/>
      <w:bookmarkStart w:id="1070" w:name="_Toc216307553"/>
      <w:bookmarkStart w:id="1071" w:name="_Toc216307905"/>
      <w:bookmarkStart w:id="1072" w:name="_Toc216307990"/>
      <w:bookmarkStart w:id="1073" w:name="_Toc216373491"/>
      <w:bookmarkStart w:id="1074" w:name="_Toc216440155"/>
      <w:bookmarkStart w:id="1075" w:name="_Toc216441970"/>
      <w:r>
        <w:t>Phát triển và cải tiến hệ thống</w:t>
      </w:r>
      <w:bookmarkEnd w:id="1069"/>
      <w:bookmarkEnd w:id="1070"/>
      <w:bookmarkEnd w:id="1071"/>
      <w:bookmarkEnd w:id="1072"/>
      <w:bookmarkEnd w:id="1073"/>
      <w:bookmarkEnd w:id="1074"/>
      <w:bookmarkEnd w:id="1075"/>
    </w:p>
    <w:p w14:paraId="31C7EF9C" w14:textId="77777777" w:rsidR="00F0715F" w:rsidRDefault="00000000" w:rsidP="00520757">
      <w:pPr>
        <w:spacing w:line="276" w:lineRule="auto"/>
        <w:rPr>
          <w:lang w:val="zh-CN"/>
        </w:rPr>
      </w:pPr>
      <w:r>
        <w:rPr>
          <w:lang w:val="zh-CN"/>
        </w:rPr>
        <w:t xml:space="preserve">Lộ trình phát triển tiếp theo bao gồm: </w:t>
      </w:r>
    </w:p>
    <w:p w14:paraId="5E3FF190" w14:textId="77777777" w:rsidR="00F0715F" w:rsidRDefault="00000000" w:rsidP="00520757">
      <w:pPr>
        <w:pStyle w:val="ListParagraph"/>
        <w:numPr>
          <w:ilvl w:val="0"/>
          <w:numId w:val="6"/>
        </w:numPr>
        <w:spacing w:line="276" w:lineRule="auto"/>
        <w:rPr>
          <w:lang w:val="zh-CN"/>
        </w:rPr>
      </w:pPr>
      <w:r>
        <w:rPr>
          <w:lang w:val="zh-CN"/>
        </w:rPr>
        <w:t xml:space="preserve">Tích hợp cổng thanh toán thực (VNPay/MoMo/Stripe) với quy trình đối soát; </w:t>
      </w:r>
    </w:p>
    <w:p w14:paraId="56230800" w14:textId="77777777" w:rsidR="00F0715F" w:rsidRDefault="00000000" w:rsidP="00520757">
      <w:pPr>
        <w:pStyle w:val="ListParagraph"/>
        <w:numPr>
          <w:ilvl w:val="0"/>
          <w:numId w:val="6"/>
        </w:numPr>
        <w:spacing w:line="276" w:lineRule="auto"/>
        <w:rPr>
          <w:lang w:val="zh-CN"/>
        </w:rPr>
      </w:pPr>
      <w:r>
        <w:rPr>
          <w:lang w:val="zh-CN"/>
        </w:rPr>
        <w:lastRenderedPageBreak/>
        <w:t xml:space="preserve">Tối ưu hiệu năng trang sản phẩm bằng caching (ví dụ Redis) và chỉ mục cơ sở dữ liệu; </w:t>
      </w:r>
    </w:p>
    <w:p w14:paraId="18F6D2B3" w14:textId="77777777" w:rsidR="00F0715F" w:rsidRDefault="00000000" w:rsidP="00520757">
      <w:pPr>
        <w:pStyle w:val="ListParagraph"/>
        <w:numPr>
          <w:ilvl w:val="0"/>
          <w:numId w:val="6"/>
        </w:numPr>
        <w:spacing w:line="276" w:lineRule="auto"/>
        <w:rPr>
          <w:lang w:val="zh-CN"/>
        </w:rPr>
      </w:pPr>
      <w:r>
        <w:rPr>
          <w:lang w:val="zh-CN"/>
        </w:rPr>
        <w:t xml:space="preserve">Mở rộng dashboard báo cáo, bổ sung theo dõi hành vi mua để gợi ý topping/sản phẩm; </w:t>
      </w:r>
    </w:p>
    <w:p w14:paraId="4FFDE9AE" w14:textId="77777777" w:rsidR="00F0715F" w:rsidRDefault="00000000" w:rsidP="00520757">
      <w:pPr>
        <w:pStyle w:val="ListParagraph"/>
        <w:numPr>
          <w:ilvl w:val="0"/>
          <w:numId w:val="6"/>
        </w:numPr>
        <w:spacing w:line="276" w:lineRule="auto"/>
        <w:rPr>
          <w:lang w:val="zh-CN"/>
        </w:rPr>
      </w:pPr>
      <w:r>
        <w:rPr>
          <w:lang w:val="zh-CN"/>
        </w:rPr>
        <w:t xml:space="preserve">Tách API và giao diện khi quy mô tăng (chuẩn bị cho SPA/mobile app); </w:t>
      </w:r>
    </w:p>
    <w:p w14:paraId="5AFA8B15" w14:textId="77777777" w:rsidR="00F0715F" w:rsidRDefault="00000000" w:rsidP="00520757">
      <w:pPr>
        <w:pStyle w:val="ListParagraph"/>
        <w:numPr>
          <w:ilvl w:val="0"/>
          <w:numId w:val="6"/>
        </w:numPr>
        <w:spacing w:line="276" w:lineRule="auto"/>
        <w:rPr>
          <w:lang w:val="zh-CN"/>
        </w:rPr>
      </w:pPr>
      <w:r>
        <w:rPr>
          <w:lang w:val="zh-CN"/>
        </w:rPr>
        <w:t>Tăng cường bảo mật với audit log, rate limiting và kiểm soát đồng thời (RowVersion). Các cải tiến này hướng tới nâng cao trải nghiệm người dùng, khả năng mở rộng và độ tin cậy vận hành trong môi trường thực tế.</w:t>
      </w:r>
    </w:p>
    <w:p w14:paraId="58B67A6C" w14:textId="77777777" w:rsidR="00F0715F" w:rsidRDefault="00F0715F" w:rsidP="00520757">
      <w:pPr>
        <w:spacing w:before="120" w:after="120" w:line="276" w:lineRule="auto"/>
      </w:pPr>
    </w:p>
    <w:p w14:paraId="6B835A3F" w14:textId="77777777" w:rsidR="00F0715F" w:rsidRDefault="00000000" w:rsidP="00520757">
      <w:pPr>
        <w:spacing w:before="120" w:after="120" w:line="276" w:lineRule="auto"/>
        <w:rPr>
          <w:rFonts w:asciiTheme="majorHAnsi" w:hAnsiTheme="majorHAnsi" w:cstheme="majorHAnsi"/>
          <w:szCs w:val="28"/>
        </w:rPr>
      </w:pPr>
      <w:r>
        <w:rPr>
          <w:rFonts w:asciiTheme="majorHAnsi" w:hAnsiTheme="majorHAnsi" w:cstheme="majorHAnsi"/>
          <w:szCs w:val="28"/>
        </w:rPr>
        <w:br w:type="page"/>
      </w:r>
    </w:p>
    <w:p w14:paraId="292A1B00" w14:textId="77777777" w:rsidR="00F0715F" w:rsidRPr="005214AF" w:rsidRDefault="00000000">
      <w:pPr>
        <w:pStyle w:val="Title"/>
        <w:outlineLvl w:val="0"/>
        <w:pPrChange w:id="1076" w:author="DELL" w:date="2025-12-12T13:39:00Z" w16du:dateUtc="2025-12-12T06:39:00Z">
          <w:pPr>
            <w:pStyle w:val="Title"/>
            <w:spacing w:line="276" w:lineRule="auto"/>
          </w:pPr>
        </w:pPrChange>
      </w:pPr>
      <w:bookmarkStart w:id="1077" w:name="_Toc211671788"/>
      <w:bookmarkStart w:id="1078" w:name="_Toc179729351"/>
      <w:bookmarkStart w:id="1079" w:name="_Toc216440156"/>
      <w:bookmarkStart w:id="1080" w:name="_Toc216441971"/>
      <w:r w:rsidRPr="005214AF">
        <w:lastRenderedPageBreak/>
        <w:t>CHƯƠNG 2: NGHIÊN CỨU LÝ THUYẾT</w:t>
      </w:r>
      <w:bookmarkEnd w:id="1077"/>
      <w:bookmarkEnd w:id="1078"/>
      <w:bookmarkEnd w:id="1079"/>
      <w:bookmarkEnd w:id="1080"/>
    </w:p>
    <w:p w14:paraId="4F5A8912" w14:textId="77777777" w:rsidR="00F0715F" w:rsidRDefault="00000000">
      <w:pPr>
        <w:pStyle w:val="Heading2"/>
        <w:pPrChange w:id="1081" w:author="DELL" w:date="2025-12-12T13:52:00Z" w16du:dateUtc="2025-12-12T06:52:00Z">
          <w:pPr>
            <w:pStyle w:val="Heading2"/>
            <w:spacing w:line="276" w:lineRule="auto"/>
            <w:ind w:firstLine="0"/>
          </w:pPr>
        </w:pPrChange>
      </w:pPr>
      <w:bookmarkStart w:id="1082" w:name="_Toc216307554"/>
      <w:bookmarkStart w:id="1083" w:name="_Toc216307906"/>
      <w:bookmarkStart w:id="1084" w:name="_Toc216373492"/>
      <w:bookmarkStart w:id="1085" w:name="_Toc216440157"/>
      <w:bookmarkStart w:id="1086" w:name="_Toc216441972"/>
      <w:r>
        <w:t>2.1. Kiến trúc Ứng dụng Web trên .NET</w:t>
      </w:r>
      <w:bookmarkEnd w:id="1082"/>
      <w:bookmarkEnd w:id="1083"/>
      <w:bookmarkEnd w:id="1084"/>
      <w:bookmarkEnd w:id="1085"/>
      <w:bookmarkEnd w:id="1086"/>
    </w:p>
    <w:p w14:paraId="5F49489C" w14:textId="77777777" w:rsidR="00F0715F" w:rsidRDefault="00000000" w:rsidP="00520757">
      <w:pPr>
        <w:spacing w:line="276" w:lineRule="auto"/>
        <w:rPr>
          <w:szCs w:val="28"/>
        </w:rPr>
      </w:pPr>
      <w:r>
        <w:rPr>
          <w:szCs w:val="28"/>
        </w:rPr>
        <w:t>Ứng dụng web hiện đại trên nền tảng .NET có nhiều lựa chọn kiến trúc: MVC, Razor Pages, Blazor, hoặc xây dựng API cho SPA (Single Page Application) dùng Angular/React/Vue. Việc lựa chọn phụ thuộc độ phức tạp domain, yêu cầu tương tác phía client, và nguồn lực phát triển. Razor Pages cung cấp tiếp cận page-centric: mỗi trang gắn một PageModel tối ưu cho dự án quy mô vừa, giảm boilerplate controller và routing phức tạp [11].</w:t>
      </w:r>
    </w:p>
    <w:p w14:paraId="1973770B" w14:textId="77777777" w:rsidR="00F0715F" w:rsidRDefault="00000000">
      <w:pPr>
        <w:pStyle w:val="Heading2"/>
        <w:numPr>
          <w:ilvl w:val="1"/>
          <w:numId w:val="7"/>
        </w:numPr>
        <w:pPrChange w:id="1087" w:author="DELL" w:date="2025-12-12T13:52:00Z" w16du:dateUtc="2025-12-12T06:52:00Z">
          <w:pPr>
            <w:pStyle w:val="Heading2"/>
            <w:numPr>
              <w:numId w:val="7"/>
            </w:numPr>
            <w:spacing w:line="276" w:lineRule="auto"/>
            <w:ind w:left="1440" w:hanging="720"/>
          </w:pPr>
        </w:pPrChange>
      </w:pPr>
      <w:bookmarkStart w:id="1088" w:name="_Toc216307555"/>
      <w:bookmarkStart w:id="1089" w:name="_Toc216307907"/>
      <w:bookmarkStart w:id="1090" w:name="_Toc216373493"/>
      <w:bookmarkStart w:id="1091" w:name="_Toc216440158"/>
      <w:bookmarkStart w:id="1092" w:name="so-sánh-razor-pages-vs-mvc"/>
      <w:bookmarkStart w:id="1093" w:name="_Toc216441973"/>
      <w:r>
        <w:t>So sánh Razor Pages vs MVC</w:t>
      </w:r>
      <w:bookmarkEnd w:id="1088"/>
      <w:bookmarkEnd w:id="1089"/>
      <w:bookmarkEnd w:id="1090"/>
      <w:bookmarkEnd w:id="1091"/>
      <w:bookmarkEnd w:id="1093"/>
    </w:p>
    <w:p w14:paraId="7DAAA9D3" w14:textId="77777777" w:rsidR="00F0715F" w:rsidRDefault="00F0715F" w:rsidP="00520757">
      <w:pPr>
        <w:spacing w:line="276" w:lineRule="auto"/>
        <w:rPr>
          <w:rFonts w:asciiTheme="majorHAnsi" w:hAnsiTheme="majorHAnsi" w:cstheme="majorHAnsi"/>
          <w:b/>
          <w:bCs/>
          <w:szCs w:val="28"/>
        </w:rPr>
      </w:pPr>
    </w:p>
    <w:tbl>
      <w:tblPr>
        <w:tblStyle w:val="Table"/>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094" w:author="DELL" w:date="2025-12-12T21:27:00Z" w16du:dateUtc="2025-12-12T14:27:00Z">
          <w:tblPr>
            <w:tblStyle w:val="Table"/>
            <w:tblW w:w="5000" w:type="pct"/>
            <w:tblInd w:w="0" w:type="dxa"/>
            <w:tblLayout w:type="fixed"/>
            <w:tblLook w:val="04A0" w:firstRow="1" w:lastRow="0" w:firstColumn="1" w:lastColumn="0" w:noHBand="0" w:noVBand="1"/>
          </w:tblPr>
        </w:tblPrChange>
      </w:tblPr>
      <w:tblGrid>
        <w:gridCol w:w="2265"/>
        <w:gridCol w:w="3116"/>
        <w:gridCol w:w="3680"/>
        <w:tblGridChange w:id="1095">
          <w:tblGrid>
            <w:gridCol w:w="5"/>
            <w:gridCol w:w="2263"/>
            <w:gridCol w:w="2"/>
            <w:gridCol w:w="3116"/>
            <w:gridCol w:w="1"/>
            <w:gridCol w:w="3679"/>
            <w:gridCol w:w="5"/>
          </w:tblGrid>
        </w:tblGridChange>
      </w:tblGrid>
      <w:tr w:rsidR="00F0715F" w14:paraId="4D4A6289" w14:textId="77777777" w:rsidTr="000340BA">
        <w:trPr>
          <w:cnfStyle w:val="100000000000" w:firstRow="1" w:lastRow="0" w:firstColumn="0" w:lastColumn="0" w:oddVBand="0" w:evenVBand="0" w:oddHBand="0" w:evenHBand="0" w:firstRowFirstColumn="0" w:firstRowLastColumn="0" w:lastRowFirstColumn="0" w:lastRowLastColumn="0"/>
          <w:tblHeader/>
          <w:trPrChange w:id="1096" w:author="DELL" w:date="2025-12-12T21:27:00Z" w16du:dateUtc="2025-12-12T14:27:00Z">
            <w:trPr>
              <w:tblHeader/>
            </w:trPr>
          </w:trPrChange>
        </w:trPr>
        <w:tc>
          <w:tcPr>
            <w:tcW w:w="2268" w:type="dxa"/>
            <w:tcBorders>
              <w:bottom w:val="none" w:sz="0" w:space="0" w:color="auto"/>
            </w:tcBorders>
            <w:tcPrChange w:id="1097" w:author="DELL" w:date="2025-12-12T21:27:00Z" w16du:dateUtc="2025-12-12T14:27:00Z">
              <w:tcPr>
                <w:tcW w:w="2268" w:type="dxa"/>
                <w:gridSpan w:val="2"/>
              </w:tcPr>
            </w:tcPrChange>
          </w:tcPr>
          <w:p w14:paraId="1741F2C6" w14:textId="77777777" w:rsidR="00F0715F" w:rsidRPr="00520757" w:rsidRDefault="00000000" w:rsidP="000340BA">
            <w:pPr>
              <w:spacing w:line="276" w:lineRule="auto"/>
              <w:ind w:firstLine="0"/>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Cs w:val="28"/>
              </w:rPr>
              <w:pPrChange w:id="1098" w:author="DELL" w:date="2025-12-12T21:29:00Z" w16du:dateUtc="2025-12-12T14:29:00Z">
                <w:pPr>
                  <w:spacing w:line="276" w:lineRule="auto"/>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Cs w:val="28"/>
              </w:rPr>
              <w:t>Tiêu chí</w:t>
            </w:r>
          </w:p>
        </w:tc>
        <w:tc>
          <w:tcPr>
            <w:tcW w:w="3119" w:type="dxa"/>
            <w:tcBorders>
              <w:bottom w:val="none" w:sz="0" w:space="0" w:color="auto"/>
            </w:tcBorders>
            <w:tcPrChange w:id="1099" w:author="DELL" w:date="2025-12-12T21:27:00Z" w16du:dateUtc="2025-12-12T14:27:00Z">
              <w:tcPr>
                <w:tcW w:w="3119" w:type="dxa"/>
                <w:gridSpan w:val="3"/>
              </w:tcPr>
            </w:tcPrChange>
          </w:tcPr>
          <w:p w14:paraId="580B57CA" w14:textId="77777777" w:rsidR="00F0715F" w:rsidRDefault="00000000" w:rsidP="000340BA">
            <w:pPr>
              <w:spacing w:line="276" w:lineRule="auto"/>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8"/>
              </w:rPr>
              <w:pPrChange w:id="1100" w:author="DELL" w:date="2025-12-12T21:29:00Z" w16du:dateUtc="2025-12-12T14:29:00Z">
                <w:pPr>
                  <w:spacing w:line="276" w:lineRule="auto"/>
                  <w:jc w:val="center"/>
                  <w:cnfStyle w:val="100000000000" w:firstRow="1" w:lastRow="0" w:firstColumn="0" w:lastColumn="0" w:oddVBand="0" w:evenVBand="0" w:oddHBand="0" w:evenHBand="0" w:firstRowFirstColumn="0" w:firstRowLastColumn="0" w:lastRowFirstColumn="0" w:lastRowLastColumn="0"/>
                </w:pPr>
              </w:pPrChange>
            </w:pPr>
            <w:r>
              <w:rPr>
                <w:rFonts w:asciiTheme="majorHAnsi" w:hAnsiTheme="majorHAnsi" w:cstheme="majorHAnsi"/>
                <w:szCs w:val="28"/>
              </w:rPr>
              <w:t>Razor Pages</w:t>
            </w:r>
          </w:p>
        </w:tc>
        <w:tc>
          <w:tcPr>
            <w:tcW w:w="3684" w:type="dxa"/>
            <w:tcBorders>
              <w:bottom w:val="none" w:sz="0" w:space="0" w:color="auto"/>
            </w:tcBorders>
            <w:tcPrChange w:id="1101" w:author="DELL" w:date="2025-12-12T21:27:00Z" w16du:dateUtc="2025-12-12T14:27:00Z">
              <w:tcPr>
                <w:tcW w:w="3684" w:type="dxa"/>
                <w:gridSpan w:val="2"/>
              </w:tcPr>
            </w:tcPrChange>
          </w:tcPr>
          <w:p w14:paraId="4633D39F" w14:textId="77777777" w:rsidR="00F0715F" w:rsidRDefault="00000000" w:rsidP="000340BA">
            <w:pPr>
              <w:spacing w:line="276" w:lineRule="auto"/>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8"/>
              </w:rPr>
              <w:pPrChange w:id="1102" w:author="DELL" w:date="2025-12-12T21:29:00Z" w16du:dateUtc="2025-12-12T14:29:00Z">
                <w:pPr>
                  <w:spacing w:line="276" w:lineRule="auto"/>
                  <w:jc w:val="center"/>
                  <w:cnfStyle w:val="100000000000" w:firstRow="1" w:lastRow="0" w:firstColumn="0" w:lastColumn="0" w:oddVBand="0" w:evenVBand="0" w:oddHBand="0" w:evenHBand="0" w:firstRowFirstColumn="0" w:firstRowLastColumn="0" w:lastRowFirstColumn="0" w:lastRowLastColumn="0"/>
                </w:pPr>
              </w:pPrChange>
            </w:pPr>
            <w:r>
              <w:rPr>
                <w:rFonts w:asciiTheme="majorHAnsi" w:hAnsiTheme="majorHAnsi" w:cstheme="majorHAnsi"/>
                <w:szCs w:val="28"/>
              </w:rPr>
              <w:t>MVC</w:t>
            </w:r>
          </w:p>
        </w:tc>
      </w:tr>
      <w:tr w:rsidR="00F0715F" w14:paraId="4329D10F" w14:textId="77777777" w:rsidTr="000340BA">
        <w:tc>
          <w:tcPr>
            <w:tcW w:w="2268" w:type="dxa"/>
            <w:tcPrChange w:id="1103" w:author="DELL" w:date="2025-12-12T21:27:00Z" w16du:dateUtc="2025-12-12T14:27:00Z">
              <w:tcPr>
                <w:tcW w:w="2268" w:type="dxa"/>
                <w:gridSpan w:val="2"/>
              </w:tcPr>
            </w:tcPrChange>
          </w:tcPr>
          <w:p w14:paraId="39B31190" w14:textId="77777777" w:rsidR="00F0715F" w:rsidRPr="00520757" w:rsidRDefault="00000000" w:rsidP="000340BA">
            <w:pPr>
              <w:spacing w:line="276" w:lineRule="auto"/>
              <w:ind w:firstLine="0"/>
              <w:rPr>
                <w:rFonts w:asciiTheme="majorHAnsi" w:hAnsiTheme="majorHAnsi" w:cstheme="majorHAnsi"/>
                <w:b/>
                <w:bCs/>
                <w:szCs w:val="28"/>
              </w:rPr>
              <w:pPrChange w:id="1104" w:author="DELL" w:date="2025-12-12T21:28:00Z" w16du:dateUtc="2025-12-12T14:28:00Z">
                <w:pPr>
                  <w:spacing w:line="276" w:lineRule="auto"/>
                </w:pPr>
              </w:pPrChange>
            </w:pPr>
            <w:r w:rsidRPr="00520757">
              <w:rPr>
                <w:rFonts w:asciiTheme="majorHAnsi" w:hAnsiTheme="majorHAnsi" w:cstheme="majorHAnsi"/>
                <w:b/>
                <w:bCs/>
                <w:szCs w:val="28"/>
              </w:rPr>
              <w:t>Cấu trúc</w:t>
            </w:r>
          </w:p>
        </w:tc>
        <w:tc>
          <w:tcPr>
            <w:tcW w:w="3119" w:type="dxa"/>
            <w:tcPrChange w:id="1105" w:author="DELL" w:date="2025-12-12T21:27:00Z" w16du:dateUtc="2025-12-12T14:27:00Z">
              <w:tcPr>
                <w:tcW w:w="3119" w:type="dxa"/>
                <w:gridSpan w:val="3"/>
              </w:tcPr>
            </w:tcPrChange>
          </w:tcPr>
          <w:p w14:paraId="25B59B74" w14:textId="77777777" w:rsidR="00F0715F" w:rsidRDefault="00000000" w:rsidP="000340BA">
            <w:pPr>
              <w:spacing w:line="276" w:lineRule="auto"/>
              <w:ind w:firstLine="0"/>
              <w:jc w:val="left"/>
              <w:rPr>
                <w:rFonts w:asciiTheme="majorHAnsi" w:hAnsiTheme="majorHAnsi" w:cstheme="majorHAnsi"/>
                <w:szCs w:val="28"/>
              </w:rPr>
              <w:pPrChange w:id="1106" w:author="DELL" w:date="2025-12-12T21:28:00Z" w16du:dateUtc="2025-12-12T14:28:00Z">
                <w:pPr>
                  <w:spacing w:line="276" w:lineRule="auto"/>
                  <w:jc w:val="center"/>
                </w:pPr>
              </w:pPrChange>
            </w:pPr>
            <w:r>
              <w:rPr>
                <w:rFonts w:asciiTheme="majorHAnsi" w:hAnsiTheme="majorHAnsi" w:cstheme="majorHAnsi"/>
                <w:szCs w:val="28"/>
              </w:rPr>
              <w:t>Page + PageModel</w:t>
            </w:r>
          </w:p>
        </w:tc>
        <w:tc>
          <w:tcPr>
            <w:tcW w:w="3684" w:type="dxa"/>
            <w:tcPrChange w:id="1107" w:author="DELL" w:date="2025-12-12T21:27:00Z" w16du:dateUtc="2025-12-12T14:27:00Z">
              <w:tcPr>
                <w:tcW w:w="3684" w:type="dxa"/>
                <w:gridSpan w:val="2"/>
              </w:tcPr>
            </w:tcPrChange>
          </w:tcPr>
          <w:p w14:paraId="43197853" w14:textId="77777777" w:rsidR="00F0715F" w:rsidRDefault="00000000" w:rsidP="000340BA">
            <w:pPr>
              <w:spacing w:line="276" w:lineRule="auto"/>
              <w:ind w:firstLine="0"/>
              <w:jc w:val="left"/>
              <w:rPr>
                <w:rFonts w:asciiTheme="majorHAnsi" w:hAnsiTheme="majorHAnsi" w:cstheme="majorHAnsi"/>
                <w:szCs w:val="28"/>
              </w:rPr>
              <w:pPrChange w:id="1108" w:author="DELL" w:date="2025-12-12T21:28:00Z" w16du:dateUtc="2025-12-12T14:28:00Z">
                <w:pPr>
                  <w:spacing w:line="276" w:lineRule="auto"/>
                  <w:jc w:val="center"/>
                </w:pPr>
              </w:pPrChange>
            </w:pPr>
            <w:r>
              <w:rPr>
                <w:rFonts w:asciiTheme="majorHAnsi" w:hAnsiTheme="majorHAnsi" w:cstheme="majorHAnsi"/>
                <w:szCs w:val="28"/>
              </w:rPr>
              <w:t>Controller + nhiều View</w:t>
            </w:r>
          </w:p>
        </w:tc>
      </w:tr>
      <w:tr w:rsidR="00F0715F" w14:paraId="0434DFAD" w14:textId="77777777" w:rsidTr="000340BA">
        <w:tc>
          <w:tcPr>
            <w:tcW w:w="2268" w:type="dxa"/>
            <w:tcPrChange w:id="1109" w:author="DELL" w:date="2025-12-12T21:27:00Z" w16du:dateUtc="2025-12-12T14:27:00Z">
              <w:tcPr>
                <w:tcW w:w="2268" w:type="dxa"/>
                <w:gridSpan w:val="2"/>
              </w:tcPr>
            </w:tcPrChange>
          </w:tcPr>
          <w:p w14:paraId="3645FC2D" w14:textId="77777777" w:rsidR="00F0715F" w:rsidRPr="00520757" w:rsidRDefault="00000000" w:rsidP="000340BA">
            <w:pPr>
              <w:spacing w:line="276" w:lineRule="auto"/>
              <w:ind w:firstLine="0"/>
              <w:rPr>
                <w:rFonts w:asciiTheme="majorHAnsi" w:hAnsiTheme="majorHAnsi" w:cstheme="majorHAnsi"/>
                <w:b/>
                <w:bCs/>
                <w:szCs w:val="28"/>
              </w:rPr>
              <w:pPrChange w:id="1110" w:author="DELL" w:date="2025-12-12T21:28:00Z" w16du:dateUtc="2025-12-12T14:28:00Z">
                <w:pPr>
                  <w:spacing w:line="276" w:lineRule="auto"/>
                </w:pPr>
              </w:pPrChange>
            </w:pPr>
            <w:r w:rsidRPr="00520757">
              <w:rPr>
                <w:rFonts w:asciiTheme="majorHAnsi" w:hAnsiTheme="majorHAnsi" w:cstheme="majorHAnsi"/>
                <w:b/>
                <w:bCs/>
                <w:szCs w:val="28"/>
              </w:rPr>
              <w:t>Độ rõ ràng luồng</w:t>
            </w:r>
          </w:p>
        </w:tc>
        <w:tc>
          <w:tcPr>
            <w:tcW w:w="3119" w:type="dxa"/>
            <w:tcPrChange w:id="1111" w:author="DELL" w:date="2025-12-12T21:27:00Z" w16du:dateUtc="2025-12-12T14:27:00Z">
              <w:tcPr>
                <w:tcW w:w="3119" w:type="dxa"/>
                <w:gridSpan w:val="3"/>
              </w:tcPr>
            </w:tcPrChange>
          </w:tcPr>
          <w:p w14:paraId="35E80804" w14:textId="77777777" w:rsidR="00F0715F" w:rsidRDefault="00000000" w:rsidP="000340BA">
            <w:pPr>
              <w:spacing w:line="276" w:lineRule="auto"/>
              <w:ind w:firstLine="0"/>
              <w:jc w:val="left"/>
              <w:rPr>
                <w:rFonts w:asciiTheme="majorHAnsi" w:hAnsiTheme="majorHAnsi" w:cstheme="majorHAnsi"/>
                <w:szCs w:val="28"/>
              </w:rPr>
              <w:pPrChange w:id="1112" w:author="DELL" w:date="2025-12-12T21:28:00Z" w16du:dateUtc="2025-12-12T14:28:00Z">
                <w:pPr>
                  <w:spacing w:line="276" w:lineRule="auto"/>
                  <w:jc w:val="center"/>
                </w:pPr>
              </w:pPrChange>
            </w:pPr>
            <w:r>
              <w:rPr>
                <w:rFonts w:asciiTheme="majorHAnsi" w:hAnsiTheme="majorHAnsi" w:cstheme="majorHAnsi"/>
                <w:szCs w:val="28"/>
              </w:rPr>
              <w:t>Mỗi trang tự chứa logic xử lý</w:t>
            </w:r>
          </w:p>
        </w:tc>
        <w:tc>
          <w:tcPr>
            <w:tcW w:w="3684" w:type="dxa"/>
            <w:tcPrChange w:id="1113" w:author="DELL" w:date="2025-12-12T21:27:00Z" w16du:dateUtc="2025-12-12T14:27:00Z">
              <w:tcPr>
                <w:tcW w:w="3684" w:type="dxa"/>
                <w:gridSpan w:val="2"/>
              </w:tcPr>
            </w:tcPrChange>
          </w:tcPr>
          <w:p w14:paraId="218847BD" w14:textId="77777777" w:rsidR="00F0715F" w:rsidRDefault="00000000" w:rsidP="000340BA">
            <w:pPr>
              <w:spacing w:line="276" w:lineRule="auto"/>
              <w:ind w:firstLine="0"/>
              <w:jc w:val="left"/>
              <w:rPr>
                <w:rFonts w:asciiTheme="majorHAnsi" w:hAnsiTheme="majorHAnsi" w:cstheme="majorHAnsi"/>
                <w:szCs w:val="28"/>
              </w:rPr>
              <w:pPrChange w:id="1114" w:author="DELL" w:date="2025-12-12T21:28:00Z" w16du:dateUtc="2025-12-12T14:28:00Z">
                <w:pPr>
                  <w:spacing w:line="276" w:lineRule="auto"/>
                  <w:jc w:val="center"/>
                </w:pPr>
              </w:pPrChange>
            </w:pPr>
            <w:r>
              <w:rPr>
                <w:rFonts w:asciiTheme="majorHAnsi" w:hAnsiTheme="majorHAnsi" w:cstheme="majorHAnsi"/>
                <w:szCs w:val="28"/>
              </w:rPr>
              <w:t>Logic phân tán giữa nhiều action</w:t>
            </w:r>
          </w:p>
        </w:tc>
      </w:tr>
      <w:tr w:rsidR="00F0715F" w14:paraId="535E36CD" w14:textId="77777777" w:rsidTr="000340BA">
        <w:tc>
          <w:tcPr>
            <w:tcW w:w="2268" w:type="dxa"/>
            <w:tcPrChange w:id="1115" w:author="DELL" w:date="2025-12-12T21:27:00Z" w16du:dateUtc="2025-12-12T14:27:00Z">
              <w:tcPr>
                <w:tcW w:w="2268" w:type="dxa"/>
                <w:gridSpan w:val="2"/>
              </w:tcPr>
            </w:tcPrChange>
          </w:tcPr>
          <w:p w14:paraId="7B75A44B" w14:textId="77777777" w:rsidR="00F0715F" w:rsidRPr="00520757" w:rsidRDefault="00000000" w:rsidP="000340BA">
            <w:pPr>
              <w:spacing w:line="276" w:lineRule="auto"/>
              <w:ind w:firstLine="0"/>
              <w:rPr>
                <w:rFonts w:asciiTheme="majorHAnsi" w:hAnsiTheme="majorHAnsi" w:cstheme="majorHAnsi"/>
                <w:b/>
                <w:bCs/>
                <w:szCs w:val="28"/>
              </w:rPr>
              <w:pPrChange w:id="1116" w:author="DELL" w:date="2025-12-12T21:28:00Z" w16du:dateUtc="2025-12-12T14:28:00Z">
                <w:pPr>
                  <w:spacing w:line="276" w:lineRule="auto"/>
                </w:pPr>
              </w:pPrChange>
            </w:pPr>
            <w:r w:rsidRPr="00520757">
              <w:rPr>
                <w:rFonts w:asciiTheme="majorHAnsi" w:hAnsiTheme="majorHAnsi" w:cstheme="majorHAnsi"/>
                <w:b/>
                <w:bCs/>
                <w:szCs w:val="28"/>
              </w:rPr>
              <w:t>Boilerplate</w:t>
            </w:r>
          </w:p>
        </w:tc>
        <w:tc>
          <w:tcPr>
            <w:tcW w:w="3119" w:type="dxa"/>
            <w:tcPrChange w:id="1117" w:author="DELL" w:date="2025-12-12T21:27:00Z" w16du:dateUtc="2025-12-12T14:27:00Z">
              <w:tcPr>
                <w:tcW w:w="3119" w:type="dxa"/>
                <w:gridSpan w:val="3"/>
              </w:tcPr>
            </w:tcPrChange>
          </w:tcPr>
          <w:p w14:paraId="6B2CD724" w14:textId="77777777" w:rsidR="00F0715F" w:rsidRDefault="00000000" w:rsidP="000340BA">
            <w:pPr>
              <w:spacing w:line="276" w:lineRule="auto"/>
              <w:ind w:firstLine="0"/>
              <w:jc w:val="left"/>
              <w:rPr>
                <w:rFonts w:asciiTheme="majorHAnsi" w:hAnsiTheme="majorHAnsi" w:cstheme="majorHAnsi"/>
                <w:szCs w:val="28"/>
              </w:rPr>
              <w:pPrChange w:id="1118" w:author="DELL" w:date="2025-12-12T21:28:00Z" w16du:dateUtc="2025-12-12T14:28:00Z">
                <w:pPr>
                  <w:spacing w:line="276" w:lineRule="auto"/>
                  <w:jc w:val="center"/>
                </w:pPr>
              </w:pPrChange>
            </w:pPr>
            <w:r>
              <w:rPr>
                <w:rFonts w:asciiTheme="majorHAnsi" w:hAnsiTheme="majorHAnsi" w:cstheme="majorHAnsi"/>
                <w:szCs w:val="28"/>
              </w:rPr>
              <w:t>Ít hơn (ít lớp trung gian)</w:t>
            </w:r>
          </w:p>
        </w:tc>
        <w:tc>
          <w:tcPr>
            <w:tcW w:w="3684" w:type="dxa"/>
            <w:tcPrChange w:id="1119" w:author="DELL" w:date="2025-12-12T21:27:00Z" w16du:dateUtc="2025-12-12T14:27:00Z">
              <w:tcPr>
                <w:tcW w:w="3684" w:type="dxa"/>
                <w:gridSpan w:val="2"/>
              </w:tcPr>
            </w:tcPrChange>
          </w:tcPr>
          <w:p w14:paraId="324670B2" w14:textId="77777777" w:rsidR="00F0715F" w:rsidRDefault="00000000" w:rsidP="000340BA">
            <w:pPr>
              <w:spacing w:line="276" w:lineRule="auto"/>
              <w:ind w:firstLine="0"/>
              <w:jc w:val="left"/>
              <w:rPr>
                <w:rFonts w:asciiTheme="majorHAnsi" w:hAnsiTheme="majorHAnsi" w:cstheme="majorHAnsi"/>
                <w:szCs w:val="28"/>
              </w:rPr>
              <w:pPrChange w:id="1120" w:author="DELL" w:date="2025-12-12T21:28:00Z" w16du:dateUtc="2025-12-12T14:28:00Z">
                <w:pPr>
                  <w:spacing w:line="276" w:lineRule="auto"/>
                  <w:jc w:val="center"/>
                </w:pPr>
              </w:pPrChange>
            </w:pPr>
            <w:r>
              <w:rPr>
                <w:rFonts w:asciiTheme="majorHAnsi" w:hAnsiTheme="majorHAnsi" w:cstheme="majorHAnsi"/>
                <w:szCs w:val="28"/>
              </w:rPr>
              <w:t>Nhiều action, route mapping</w:t>
            </w:r>
          </w:p>
        </w:tc>
      </w:tr>
      <w:tr w:rsidR="00F0715F" w14:paraId="5B50127D" w14:textId="77777777" w:rsidTr="000340BA">
        <w:tc>
          <w:tcPr>
            <w:tcW w:w="2268" w:type="dxa"/>
            <w:tcPrChange w:id="1121" w:author="DELL" w:date="2025-12-12T21:27:00Z" w16du:dateUtc="2025-12-12T14:27:00Z">
              <w:tcPr>
                <w:tcW w:w="2268" w:type="dxa"/>
                <w:gridSpan w:val="2"/>
              </w:tcPr>
            </w:tcPrChange>
          </w:tcPr>
          <w:p w14:paraId="60694404" w14:textId="77777777" w:rsidR="00F0715F" w:rsidRPr="00520757" w:rsidRDefault="00000000" w:rsidP="000340BA">
            <w:pPr>
              <w:spacing w:line="276" w:lineRule="auto"/>
              <w:ind w:firstLine="0"/>
              <w:rPr>
                <w:rFonts w:asciiTheme="majorHAnsi" w:hAnsiTheme="majorHAnsi" w:cstheme="majorHAnsi"/>
                <w:b/>
                <w:bCs/>
                <w:szCs w:val="28"/>
              </w:rPr>
              <w:pPrChange w:id="1122" w:author="DELL" w:date="2025-12-12T21:28:00Z" w16du:dateUtc="2025-12-12T14:28:00Z">
                <w:pPr>
                  <w:spacing w:line="276" w:lineRule="auto"/>
                </w:pPr>
              </w:pPrChange>
            </w:pPr>
            <w:r w:rsidRPr="00520757">
              <w:rPr>
                <w:rFonts w:asciiTheme="majorHAnsi" w:hAnsiTheme="majorHAnsi" w:cstheme="majorHAnsi"/>
                <w:b/>
                <w:bCs/>
                <w:szCs w:val="28"/>
              </w:rPr>
              <w:t>Tính phù hợp dự án nhỏ</w:t>
            </w:r>
          </w:p>
        </w:tc>
        <w:tc>
          <w:tcPr>
            <w:tcW w:w="3119" w:type="dxa"/>
            <w:tcPrChange w:id="1123" w:author="DELL" w:date="2025-12-12T21:27:00Z" w16du:dateUtc="2025-12-12T14:27:00Z">
              <w:tcPr>
                <w:tcW w:w="3119" w:type="dxa"/>
                <w:gridSpan w:val="3"/>
              </w:tcPr>
            </w:tcPrChange>
          </w:tcPr>
          <w:p w14:paraId="41633CB9" w14:textId="77777777" w:rsidR="00F0715F" w:rsidRDefault="00000000" w:rsidP="000340BA">
            <w:pPr>
              <w:spacing w:line="276" w:lineRule="auto"/>
              <w:ind w:firstLine="0"/>
              <w:jc w:val="left"/>
              <w:rPr>
                <w:rFonts w:asciiTheme="majorHAnsi" w:hAnsiTheme="majorHAnsi" w:cstheme="majorHAnsi"/>
                <w:szCs w:val="28"/>
              </w:rPr>
              <w:pPrChange w:id="1124" w:author="DELL" w:date="2025-12-12T21:28:00Z" w16du:dateUtc="2025-12-12T14:28:00Z">
                <w:pPr>
                  <w:spacing w:line="276" w:lineRule="auto"/>
                  <w:jc w:val="center"/>
                </w:pPr>
              </w:pPrChange>
            </w:pPr>
            <w:r>
              <w:rPr>
                <w:rFonts w:asciiTheme="majorHAnsi" w:hAnsiTheme="majorHAnsi" w:cstheme="majorHAnsi"/>
                <w:szCs w:val="28"/>
              </w:rPr>
              <w:t>Cao</w:t>
            </w:r>
          </w:p>
        </w:tc>
        <w:tc>
          <w:tcPr>
            <w:tcW w:w="3684" w:type="dxa"/>
            <w:tcPrChange w:id="1125" w:author="DELL" w:date="2025-12-12T21:27:00Z" w16du:dateUtc="2025-12-12T14:27:00Z">
              <w:tcPr>
                <w:tcW w:w="3684" w:type="dxa"/>
                <w:gridSpan w:val="2"/>
              </w:tcPr>
            </w:tcPrChange>
          </w:tcPr>
          <w:p w14:paraId="171D54EF" w14:textId="77777777" w:rsidR="00F0715F" w:rsidRDefault="00000000" w:rsidP="000340BA">
            <w:pPr>
              <w:spacing w:line="276" w:lineRule="auto"/>
              <w:ind w:firstLine="0"/>
              <w:jc w:val="left"/>
              <w:rPr>
                <w:rFonts w:asciiTheme="majorHAnsi" w:hAnsiTheme="majorHAnsi" w:cstheme="majorHAnsi"/>
                <w:szCs w:val="28"/>
              </w:rPr>
              <w:pPrChange w:id="1126" w:author="DELL" w:date="2025-12-12T21:28:00Z" w16du:dateUtc="2025-12-12T14:28:00Z">
                <w:pPr>
                  <w:spacing w:line="276" w:lineRule="auto"/>
                  <w:jc w:val="center"/>
                </w:pPr>
              </w:pPrChange>
            </w:pPr>
            <w:r>
              <w:rPr>
                <w:rFonts w:asciiTheme="majorHAnsi" w:hAnsiTheme="majorHAnsi" w:cstheme="majorHAnsi"/>
                <w:szCs w:val="28"/>
              </w:rPr>
              <w:t>Chấp nhận được nhưng dư thừa</w:t>
            </w:r>
          </w:p>
        </w:tc>
      </w:tr>
      <w:tr w:rsidR="00F0715F" w14:paraId="4D947ABE" w14:textId="77777777" w:rsidTr="000340BA">
        <w:tc>
          <w:tcPr>
            <w:tcW w:w="2268" w:type="dxa"/>
            <w:tcPrChange w:id="1127" w:author="DELL" w:date="2025-12-12T21:27:00Z" w16du:dateUtc="2025-12-12T14:27:00Z">
              <w:tcPr>
                <w:tcW w:w="2268" w:type="dxa"/>
                <w:gridSpan w:val="2"/>
              </w:tcPr>
            </w:tcPrChange>
          </w:tcPr>
          <w:p w14:paraId="29E2320F" w14:textId="77777777" w:rsidR="00F0715F" w:rsidRPr="00520757" w:rsidRDefault="00000000" w:rsidP="000340BA">
            <w:pPr>
              <w:spacing w:line="276" w:lineRule="auto"/>
              <w:ind w:firstLine="0"/>
              <w:rPr>
                <w:rFonts w:asciiTheme="majorHAnsi" w:hAnsiTheme="majorHAnsi" w:cstheme="majorHAnsi"/>
                <w:b/>
                <w:bCs/>
                <w:szCs w:val="28"/>
              </w:rPr>
              <w:pPrChange w:id="1128" w:author="DELL" w:date="2025-12-12T21:28:00Z" w16du:dateUtc="2025-12-12T14:28:00Z">
                <w:pPr>
                  <w:spacing w:line="276" w:lineRule="auto"/>
                </w:pPr>
              </w:pPrChange>
            </w:pPr>
            <w:r w:rsidRPr="00520757">
              <w:rPr>
                <w:rFonts w:asciiTheme="majorHAnsi" w:hAnsiTheme="majorHAnsi" w:cstheme="majorHAnsi"/>
                <w:b/>
                <w:bCs/>
                <w:szCs w:val="28"/>
              </w:rPr>
              <w:t>Mở rộng module lớn</w:t>
            </w:r>
          </w:p>
        </w:tc>
        <w:tc>
          <w:tcPr>
            <w:tcW w:w="3119" w:type="dxa"/>
            <w:tcPrChange w:id="1129" w:author="DELL" w:date="2025-12-12T21:27:00Z" w16du:dateUtc="2025-12-12T14:27:00Z">
              <w:tcPr>
                <w:tcW w:w="3119" w:type="dxa"/>
                <w:gridSpan w:val="3"/>
              </w:tcPr>
            </w:tcPrChange>
          </w:tcPr>
          <w:p w14:paraId="65A72B76" w14:textId="77777777" w:rsidR="00F0715F" w:rsidRDefault="00000000" w:rsidP="000340BA">
            <w:pPr>
              <w:spacing w:line="276" w:lineRule="auto"/>
              <w:ind w:firstLine="0"/>
              <w:jc w:val="left"/>
              <w:rPr>
                <w:rFonts w:asciiTheme="majorHAnsi" w:hAnsiTheme="majorHAnsi" w:cstheme="majorHAnsi"/>
                <w:szCs w:val="28"/>
              </w:rPr>
              <w:pPrChange w:id="1130" w:author="DELL" w:date="2025-12-12T21:28:00Z" w16du:dateUtc="2025-12-12T14:28:00Z">
                <w:pPr>
                  <w:spacing w:line="276" w:lineRule="auto"/>
                  <w:jc w:val="center"/>
                </w:pPr>
              </w:pPrChange>
            </w:pPr>
            <w:r>
              <w:rPr>
                <w:rFonts w:asciiTheme="majorHAnsi" w:hAnsiTheme="majorHAnsi" w:cstheme="majorHAnsi"/>
                <w:szCs w:val="28"/>
              </w:rPr>
              <w:t>Vẫn hiệu quả đến mức vừa</w:t>
            </w:r>
          </w:p>
        </w:tc>
        <w:tc>
          <w:tcPr>
            <w:tcW w:w="3684" w:type="dxa"/>
            <w:tcPrChange w:id="1131" w:author="DELL" w:date="2025-12-12T21:27:00Z" w16du:dateUtc="2025-12-12T14:27:00Z">
              <w:tcPr>
                <w:tcW w:w="3684" w:type="dxa"/>
                <w:gridSpan w:val="2"/>
              </w:tcPr>
            </w:tcPrChange>
          </w:tcPr>
          <w:p w14:paraId="593B28AE" w14:textId="77777777" w:rsidR="00F0715F" w:rsidRDefault="00000000" w:rsidP="000340BA">
            <w:pPr>
              <w:spacing w:line="276" w:lineRule="auto"/>
              <w:ind w:firstLine="0"/>
              <w:jc w:val="left"/>
              <w:rPr>
                <w:rFonts w:asciiTheme="majorHAnsi" w:hAnsiTheme="majorHAnsi" w:cstheme="majorHAnsi"/>
                <w:szCs w:val="28"/>
              </w:rPr>
              <w:pPrChange w:id="1132" w:author="DELL" w:date="2025-12-12T21:28:00Z" w16du:dateUtc="2025-12-12T14:28:00Z">
                <w:pPr>
                  <w:spacing w:line="276" w:lineRule="auto"/>
                  <w:jc w:val="center"/>
                </w:pPr>
              </w:pPrChange>
            </w:pPr>
            <w:r>
              <w:rPr>
                <w:rFonts w:asciiTheme="majorHAnsi" w:hAnsiTheme="majorHAnsi" w:cstheme="majorHAnsi"/>
                <w:szCs w:val="28"/>
              </w:rPr>
              <w:t>Dễ tách controller theo module</w:t>
            </w:r>
          </w:p>
        </w:tc>
      </w:tr>
    </w:tbl>
    <w:p w14:paraId="5435BB91" w14:textId="77777777" w:rsidR="00F0715F" w:rsidRDefault="00F0715F" w:rsidP="00520757">
      <w:pPr>
        <w:spacing w:line="276" w:lineRule="auto"/>
        <w:rPr>
          <w:rFonts w:asciiTheme="majorHAnsi" w:hAnsiTheme="majorHAnsi" w:cstheme="majorHAnsi"/>
          <w:szCs w:val="28"/>
        </w:rPr>
      </w:pPr>
    </w:p>
    <w:p w14:paraId="2C697CC6" w14:textId="77777777" w:rsidR="00F0715F" w:rsidDel="00EC4595" w:rsidRDefault="00000000" w:rsidP="00520757">
      <w:pPr>
        <w:spacing w:line="276" w:lineRule="auto"/>
        <w:rPr>
          <w:del w:id="1133" w:author="DELL" w:date="2025-12-12T13:39:00Z" w16du:dateUtc="2025-12-12T06:39:00Z"/>
          <w:rFonts w:asciiTheme="majorHAnsi" w:hAnsiTheme="majorHAnsi" w:cstheme="majorHAnsi"/>
          <w:szCs w:val="28"/>
        </w:rPr>
      </w:pPr>
      <w:r>
        <w:rPr>
          <w:rFonts w:asciiTheme="majorHAnsi" w:hAnsiTheme="majorHAnsi" w:cstheme="majorHAnsi"/>
          <w:szCs w:val="28"/>
        </w:rPr>
        <w:t>Razor Pages giảm độ phức tạp khi yêu cầu không đòi hỏi quá nhiều endpoint API riêng biệt. MVC phù hợp hơn nếu cần tách logic thành nhiều action hoặc xây dựng API song song [12].</w:t>
      </w:r>
    </w:p>
    <w:p w14:paraId="65E47C43" w14:textId="77777777" w:rsidR="00F0715F" w:rsidRPr="00EC4595" w:rsidRDefault="00F0715F" w:rsidP="00EC4595">
      <w:pPr>
        <w:spacing w:line="276" w:lineRule="auto"/>
        <w:rPr>
          <w:rFonts w:asciiTheme="majorHAnsi" w:hAnsiTheme="majorHAnsi" w:cstheme="majorHAnsi"/>
          <w:szCs w:val="28"/>
          <w:lang w:val="vi-VN"/>
          <w:rPrChange w:id="1134" w:author="DELL" w:date="2025-12-12T13:39:00Z" w16du:dateUtc="2025-12-12T06:39:00Z">
            <w:rPr>
              <w:rFonts w:asciiTheme="majorHAnsi" w:hAnsiTheme="majorHAnsi" w:cstheme="majorHAnsi"/>
              <w:szCs w:val="28"/>
            </w:rPr>
          </w:rPrChange>
        </w:rPr>
      </w:pPr>
    </w:p>
    <w:p w14:paraId="0980095C" w14:textId="77777777" w:rsidR="00F0715F" w:rsidRDefault="00000000" w:rsidP="003D021C">
      <w:pPr>
        <w:pStyle w:val="ListParagraph"/>
        <w:numPr>
          <w:ilvl w:val="1"/>
          <w:numId w:val="7"/>
        </w:numPr>
        <w:spacing w:line="276" w:lineRule="auto"/>
        <w:outlineLvl w:val="1"/>
        <w:rPr>
          <w:rFonts w:asciiTheme="majorHAnsi" w:hAnsiTheme="majorHAnsi" w:cstheme="majorHAnsi"/>
          <w:b/>
          <w:bCs/>
          <w:szCs w:val="28"/>
        </w:rPr>
        <w:pPrChange w:id="1135" w:author="DELL" w:date="2025-12-12T14:25:00Z" w16du:dateUtc="2025-12-12T07:25:00Z">
          <w:pPr>
            <w:pStyle w:val="ListParagraph"/>
            <w:numPr>
              <w:ilvl w:val="1"/>
              <w:numId w:val="7"/>
            </w:numPr>
            <w:spacing w:line="276" w:lineRule="auto"/>
            <w:ind w:left="1440" w:hanging="720"/>
          </w:pPr>
        </w:pPrChange>
      </w:pPr>
      <w:bookmarkStart w:id="1136" w:name="razor-pages-vs-spa-angularreact"/>
      <w:bookmarkStart w:id="1137" w:name="_Toc216441974"/>
      <w:bookmarkEnd w:id="1092"/>
      <w:r>
        <w:rPr>
          <w:rFonts w:asciiTheme="majorHAnsi" w:hAnsiTheme="majorHAnsi" w:cstheme="majorHAnsi"/>
          <w:b/>
          <w:bCs/>
          <w:szCs w:val="28"/>
        </w:rPr>
        <w:t>Razor Pages vs SPA (Angular/React)</w:t>
      </w:r>
      <w:bookmarkEnd w:id="1137"/>
    </w:p>
    <w:p w14:paraId="0FF3BAEF" w14:textId="77777777" w:rsidR="00F0715F" w:rsidRDefault="00000000" w:rsidP="00520757">
      <w:pPr>
        <w:spacing w:line="276" w:lineRule="auto"/>
        <w:rPr>
          <w:rFonts w:asciiTheme="majorHAnsi" w:hAnsiTheme="majorHAnsi" w:cstheme="majorHAnsi"/>
          <w:szCs w:val="28"/>
        </w:rPr>
      </w:pPr>
      <w:r>
        <w:rPr>
          <w:rFonts w:asciiTheme="majorHAnsi" w:hAnsiTheme="majorHAnsi" w:cstheme="majorHAnsi"/>
          <w:szCs w:val="28"/>
        </w:rPr>
        <w:t>SPA đem lại trải nghiệm mượt phía client (routing client-side, state management) nhưng chi phí thiết lập cao (bundler, API layer, state store như Redux). Với miền F&amp;B đơn giản, phần lớn tương tác dạng CRUD + cập nhật giá động nhỏ, Razor Pages đủ đáp ứng với JavaScript nhẹ. SPA có ưu thế nếu cần realtime, offline support, hoặc UI cực kỳ phong phú [13].</w:t>
      </w:r>
    </w:p>
    <w:p w14:paraId="14571242" w14:textId="77777777" w:rsidR="00F0715F" w:rsidRDefault="00000000">
      <w:pPr>
        <w:pStyle w:val="Heading2"/>
        <w:numPr>
          <w:ilvl w:val="1"/>
          <w:numId w:val="7"/>
        </w:numPr>
        <w:pPrChange w:id="1138" w:author="DELL" w:date="2025-12-12T13:52:00Z" w16du:dateUtc="2025-12-12T06:52:00Z">
          <w:pPr>
            <w:pStyle w:val="Heading2"/>
            <w:numPr>
              <w:numId w:val="7"/>
            </w:numPr>
            <w:spacing w:line="276" w:lineRule="auto"/>
            <w:ind w:left="1440" w:hanging="720"/>
          </w:pPr>
        </w:pPrChange>
      </w:pPr>
      <w:bookmarkStart w:id="1139" w:name="_Toc216307556"/>
      <w:bookmarkStart w:id="1140" w:name="_Toc216307908"/>
      <w:bookmarkStart w:id="1141" w:name="_Toc216373494"/>
      <w:bookmarkStart w:id="1142" w:name="_Toc216440159"/>
      <w:bookmarkStart w:id="1143" w:name="_Toc216441975"/>
      <w:bookmarkEnd w:id="1136"/>
      <w:r>
        <w:lastRenderedPageBreak/>
        <w:t>Entity Framework Core Nội bộ</w:t>
      </w:r>
      <w:bookmarkEnd w:id="1139"/>
      <w:bookmarkEnd w:id="1140"/>
      <w:bookmarkEnd w:id="1141"/>
      <w:bookmarkEnd w:id="1142"/>
      <w:bookmarkEnd w:id="1143"/>
    </w:p>
    <w:p w14:paraId="6B6420A0" w14:textId="77777777" w:rsidR="00F0715F" w:rsidRDefault="00000000" w:rsidP="00520757">
      <w:pPr>
        <w:spacing w:line="276" w:lineRule="auto"/>
      </w:pPr>
      <w:r>
        <w:t xml:space="preserve">EF Core là ORM hỗ trợ mapping đối tượng - quan hệ, theo dõi trạng thái entity (Added/Modified/Deleted/Unchanged), tạo migration và tối ưu truy vấn thông qua LINQ. Quá trình triển khai query: </w:t>
      </w:r>
    </w:p>
    <w:p w14:paraId="7B44923B" w14:textId="77777777" w:rsidR="00F0715F" w:rsidRDefault="00000000" w:rsidP="00520757">
      <w:pPr>
        <w:pStyle w:val="ListParagraph"/>
        <w:numPr>
          <w:ilvl w:val="0"/>
          <w:numId w:val="8"/>
        </w:numPr>
        <w:spacing w:line="276" w:lineRule="auto"/>
      </w:pPr>
      <w:r>
        <w:t xml:space="preserve">Biên dịch biểu thức LINQ </w:t>
      </w:r>
    </w:p>
    <w:p w14:paraId="10AAE83C" w14:textId="77777777" w:rsidR="00F0715F" w:rsidRDefault="00000000" w:rsidP="00520757">
      <w:pPr>
        <w:pStyle w:val="ListParagraph"/>
        <w:numPr>
          <w:ilvl w:val="0"/>
          <w:numId w:val="8"/>
        </w:numPr>
        <w:spacing w:line="276" w:lineRule="auto"/>
      </w:pPr>
      <w:r>
        <w:t xml:space="preserve">Tạo tree biểu diễn </w:t>
      </w:r>
    </w:p>
    <w:p w14:paraId="079BF096" w14:textId="77777777" w:rsidR="00F0715F" w:rsidDel="00EC4595" w:rsidRDefault="00000000" w:rsidP="00520757">
      <w:pPr>
        <w:pStyle w:val="ListParagraph"/>
        <w:numPr>
          <w:ilvl w:val="0"/>
          <w:numId w:val="8"/>
        </w:numPr>
        <w:spacing w:line="276" w:lineRule="auto"/>
        <w:rPr>
          <w:del w:id="1144" w:author="DELL" w:date="2025-12-12T13:39:00Z" w16du:dateUtc="2025-12-12T06:39:00Z"/>
        </w:rPr>
      </w:pPr>
      <w:r>
        <w:t>Dịch sang SQL tối ưu. Tính năng Change Tracking giúp cập nhật nhóm trường thay đổi tự động khi SaveChanges. Concurrency tokens có thể sử dụng (RowVersion) nếu sau mở rộng cần kiểm soát cập nhật đồng thời [14].</w:t>
      </w:r>
    </w:p>
    <w:p w14:paraId="0469531B" w14:textId="77777777" w:rsidR="00F0715F" w:rsidRPr="00EC4595" w:rsidRDefault="00F0715F">
      <w:pPr>
        <w:pStyle w:val="ListParagraph"/>
        <w:numPr>
          <w:ilvl w:val="0"/>
          <w:numId w:val="8"/>
        </w:numPr>
        <w:spacing w:line="276" w:lineRule="auto"/>
        <w:rPr>
          <w:lang w:val="vi-VN"/>
          <w:rPrChange w:id="1145" w:author="DELL" w:date="2025-12-12T13:39:00Z" w16du:dateUtc="2025-12-12T06:39:00Z">
            <w:rPr/>
          </w:rPrChange>
        </w:rPr>
        <w:pPrChange w:id="1146" w:author="DELL" w:date="2025-12-12T13:39:00Z" w16du:dateUtc="2025-12-12T06:39:00Z">
          <w:pPr>
            <w:spacing w:line="276" w:lineRule="auto"/>
            <w:ind w:left="720"/>
          </w:pPr>
        </w:pPrChange>
      </w:pPr>
    </w:p>
    <w:p w14:paraId="57A5F784" w14:textId="3127E1AE" w:rsidR="00F0715F" w:rsidRDefault="00000000">
      <w:pPr>
        <w:pStyle w:val="Heading3"/>
        <w:pPrChange w:id="1147" w:author="DELL" w:date="2025-12-12T13:52:00Z" w16du:dateUtc="2025-12-12T06:52:00Z">
          <w:pPr>
            <w:pStyle w:val="Heading3"/>
            <w:numPr>
              <w:ilvl w:val="2"/>
              <w:numId w:val="7"/>
            </w:numPr>
            <w:ind w:left="1429" w:hanging="720"/>
          </w:pPr>
        </w:pPrChange>
      </w:pPr>
      <w:bookmarkStart w:id="1148" w:name="_Toc216307557"/>
      <w:bookmarkStart w:id="1149" w:name="_Toc216307909"/>
      <w:bookmarkStart w:id="1150" w:name="_Toc216307994"/>
      <w:bookmarkStart w:id="1151" w:name="_Toc216373495"/>
      <w:bookmarkStart w:id="1152" w:name="lợi-ích-ef-core-đối-với-dự-án-nhỏ"/>
      <w:r>
        <w:t>Lợi ích EF Core đối với dự án nhỏ</w:t>
      </w:r>
      <w:bookmarkEnd w:id="1148"/>
      <w:bookmarkEnd w:id="1149"/>
      <w:bookmarkEnd w:id="1150"/>
      <w:bookmarkEnd w:id="1151"/>
    </w:p>
    <w:p w14:paraId="15157273" w14:textId="77777777" w:rsidR="00F0715F" w:rsidRDefault="00000000" w:rsidP="00520757">
      <w:pPr>
        <w:pStyle w:val="ListParagraph"/>
        <w:numPr>
          <w:ilvl w:val="0"/>
          <w:numId w:val="9"/>
        </w:numPr>
        <w:spacing w:line="276" w:lineRule="auto"/>
      </w:pPr>
      <w:r>
        <w:t>Giảm thời gian viết SQL thủ công.</w:t>
      </w:r>
    </w:p>
    <w:p w14:paraId="72D4640A" w14:textId="77777777" w:rsidR="00F0715F" w:rsidRDefault="00000000" w:rsidP="00520757">
      <w:pPr>
        <w:pStyle w:val="ListParagraph"/>
        <w:numPr>
          <w:ilvl w:val="0"/>
          <w:numId w:val="9"/>
        </w:numPr>
        <w:spacing w:line="276" w:lineRule="auto"/>
      </w:pPr>
      <w:r>
        <w:t>Migrations quản lý phiên bản schema dễ dàng.</w:t>
      </w:r>
    </w:p>
    <w:p w14:paraId="590ED1A9" w14:textId="77777777" w:rsidR="00F0715F" w:rsidDel="00EC4595" w:rsidRDefault="00000000" w:rsidP="00520757">
      <w:pPr>
        <w:pStyle w:val="ListParagraph"/>
        <w:numPr>
          <w:ilvl w:val="0"/>
          <w:numId w:val="9"/>
        </w:numPr>
        <w:spacing w:line="276" w:lineRule="auto"/>
        <w:rPr>
          <w:del w:id="1153" w:author="DELL" w:date="2025-12-12T13:40:00Z" w16du:dateUtc="2025-12-12T06:40:00Z"/>
        </w:rPr>
      </w:pPr>
      <w:r>
        <w:t>LINQ giàu biểu đạt, giảm lỗi cú pháp.</w:t>
      </w:r>
    </w:p>
    <w:p w14:paraId="288E2E51" w14:textId="77777777" w:rsidR="00F0715F" w:rsidRPr="00EC4595" w:rsidRDefault="00F0715F">
      <w:pPr>
        <w:pStyle w:val="ListParagraph"/>
        <w:numPr>
          <w:ilvl w:val="0"/>
          <w:numId w:val="9"/>
        </w:numPr>
        <w:spacing w:line="276" w:lineRule="auto"/>
        <w:rPr>
          <w:lang w:val="vi-VN"/>
          <w:rPrChange w:id="1154" w:author="DELL" w:date="2025-12-12T13:40:00Z" w16du:dateUtc="2025-12-12T06:40:00Z">
            <w:rPr/>
          </w:rPrChange>
        </w:rPr>
        <w:pPrChange w:id="1155" w:author="DELL" w:date="2025-12-12T13:40:00Z" w16du:dateUtc="2025-12-12T06:40:00Z">
          <w:pPr>
            <w:spacing w:line="276" w:lineRule="auto"/>
            <w:ind w:left="720"/>
          </w:pPr>
        </w:pPrChange>
      </w:pPr>
    </w:p>
    <w:p w14:paraId="71939ECF" w14:textId="0596BCB9" w:rsidR="00F0715F" w:rsidRDefault="00000000">
      <w:pPr>
        <w:pStyle w:val="Heading3"/>
        <w:pPrChange w:id="1156" w:author="DELL" w:date="2025-12-12T13:52:00Z" w16du:dateUtc="2025-12-12T06:52:00Z">
          <w:pPr>
            <w:pStyle w:val="Heading3"/>
            <w:numPr>
              <w:ilvl w:val="2"/>
              <w:numId w:val="7"/>
            </w:numPr>
            <w:ind w:left="1429" w:hanging="720"/>
          </w:pPr>
        </w:pPrChange>
      </w:pPr>
      <w:bookmarkStart w:id="1157" w:name="_Toc216307558"/>
      <w:bookmarkStart w:id="1158" w:name="_Toc216307910"/>
      <w:bookmarkStart w:id="1159" w:name="_Toc216307995"/>
      <w:bookmarkStart w:id="1160" w:name="_Toc216373496"/>
      <w:bookmarkStart w:id="1161" w:name="hạn-chế-và-biện-pháp"/>
      <w:bookmarkEnd w:id="1152"/>
      <w:r>
        <w:t>Hạn chế và biện pháp</w:t>
      </w:r>
      <w:bookmarkEnd w:id="1157"/>
      <w:bookmarkEnd w:id="1158"/>
      <w:bookmarkEnd w:id="1159"/>
      <w:bookmarkEnd w:id="1160"/>
    </w:p>
    <w:p w14:paraId="47404CAE" w14:textId="77777777" w:rsidR="00F0715F" w:rsidRDefault="00000000" w:rsidP="00520757">
      <w:pPr>
        <w:pStyle w:val="ListParagraph"/>
        <w:numPr>
          <w:ilvl w:val="0"/>
          <w:numId w:val="10"/>
        </w:numPr>
        <w:spacing w:line="276" w:lineRule="auto"/>
      </w:pPr>
      <w:r>
        <w:t>Overhead so với Dapper trong truy vấn đơn giản.</w:t>
      </w:r>
    </w:p>
    <w:p w14:paraId="08CA9531" w14:textId="77777777" w:rsidR="00F0715F" w:rsidRDefault="00000000" w:rsidP="00520757">
      <w:pPr>
        <w:pStyle w:val="ListParagraph"/>
        <w:numPr>
          <w:ilvl w:val="0"/>
          <w:numId w:val="10"/>
        </w:numPr>
        <w:spacing w:line="276" w:lineRule="auto"/>
      </w:pPr>
      <w:r>
        <w:t>Cần tối ưu Include tránh n+1 queries.</w:t>
      </w:r>
    </w:p>
    <w:p w14:paraId="5ECA3471" w14:textId="77777777" w:rsidR="00F0715F" w:rsidDel="00EC4595" w:rsidRDefault="00000000" w:rsidP="00520757">
      <w:pPr>
        <w:pStyle w:val="ListParagraph"/>
        <w:numPr>
          <w:ilvl w:val="0"/>
          <w:numId w:val="10"/>
        </w:numPr>
        <w:spacing w:line="276" w:lineRule="auto"/>
        <w:rPr>
          <w:del w:id="1162" w:author="DELL" w:date="2025-12-12T13:40:00Z" w16du:dateUtc="2025-12-12T06:40:00Z"/>
        </w:rPr>
      </w:pPr>
      <w:r>
        <w:t>Biện pháp: chỉ Include quan hệ cần thiết (ví dụ: nạp Customer/Employee khi xác thực), sử dụng AsNoTracking cho truy vấn chỉ đọc.</w:t>
      </w:r>
    </w:p>
    <w:p w14:paraId="0E4AC35F" w14:textId="77777777" w:rsidR="00F0715F" w:rsidRPr="00EC4595" w:rsidRDefault="00F0715F">
      <w:pPr>
        <w:pStyle w:val="ListParagraph"/>
        <w:numPr>
          <w:ilvl w:val="0"/>
          <w:numId w:val="10"/>
        </w:numPr>
        <w:spacing w:line="276" w:lineRule="auto"/>
        <w:rPr>
          <w:lang w:val="vi-VN"/>
          <w:rPrChange w:id="1163" w:author="DELL" w:date="2025-12-12T13:40:00Z" w16du:dateUtc="2025-12-12T06:40:00Z">
            <w:rPr/>
          </w:rPrChange>
        </w:rPr>
        <w:pPrChange w:id="1164" w:author="DELL" w:date="2025-12-12T13:40:00Z" w16du:dateUtc="2025-12-12T06:40:00Z">
          <w:pPr>
            <w:spacing w:line="276" w:lineRule="auto"/>
            <w:ind w:left="720"/>
          </w:pPr>
        </w:pPrChange>
      </w:pPr>
    </w:p>
    <w:p w14:paraId="6535D1B3" w14:textId="77777777" w:rsidR="00F0715F" w:rsidRDefault="00000000">
      <w:pPr>
        <w:pStyle w:val="Heading2"/>
        <w:numPr>
          <w:ilvl w:val="1"/>
          <w:numId w:val="7"/>
        </w:numPr>
        <w:pPrChange w:id="1165" w:author="DELL" w:date="2025-12-12T13:52:00Z" w16du:dateUtc="2025-12-12T06:52:00Z">
          <w:pPr>
            <w:pStyle w:val="Heading2"/>
            <w:numPr>
              <w:numId w:val="7"/>
            </w:numPr>
            <w:spacing w:line="276" w:lineRule="auto"/>
            <w:ind w:left="1440" w:hanging="720"/>
          </w:pPr>
        </w:pPrChange>
      </w:pPr>
      <w:bookmarkStart w:id="1166" w:name="_Toc216307559"/>
      <w:bookmarkStart w:id="1167" w:name="_Toc216307911"/>
      <w:bookmarkStart w:id="1168" w:name="_Toc216373497"/>
      <w:bookmarkStart w:id="1169" w:name="_Toc216440160"/>
      <w:bookmarkStart w:id="1170" w:name="_Toc216441976"/>
      <w:r>
        <w:t>PostgreSQL Đặc điểm Nổi bật</w:t>
      </w:r>
      <w:bookmarkEnd w:id="1166"/>
      <w:bookmarkEnd w:id="1167"/>
      <w:bookmarkEnd w:id="1168"/>
      <w:bookmarkEnd w:id="1169"/>
      <w:bookmarkEnd w:id="1170"/>
    </w:p>
    <w:p w14:paraId="5CBAB716" w14:textId="77777777" w:rsidR="00F0715F" w:rsidRDefault="00000000" w:rsidP="00520757">
      <w:pPr>
        <w:pStyle w:val="FirstParagraph"/>
        <w:spacing w:line="276" w:lineRule="auto"/>
        <w:jc w:val="both"/>
        <w:rPr>
          <w:rFonts w:asciiTheme="majorHAnsi" w:hAnsiTheme="majorHAnsi" w:cstheme="majorHAnsi"/>
          <w:sz w:val="28"/>
          <w:szCs w:val="28"/>
        </w:rPr>
      </w:pPr>
      <w:r>
        <w:rPr>
          <w:rFonts w:asciiTheme="majorHAnsi" w:hAnsiTheme="majorHAnsi" w:cstheme="majorHAnsi"/>
          <w:sz w:val="28"/>
          <w:szCs w:val="28"/>
        </w:rPr>
        <w:t>PostgreSQL cung cấp hỗ trợ chuẩn SQL phong phú + tính năng nâng cao (JSONB, GIN/GiST index, extension như pg_trgm) cho phép tối ưu tìm kiếm text và linh hoạt dạng dữ liệu bán cấu trúc. Ưu điểm: ACID nghiêm ngặt, cơ chế MVCC tránh lock đọc ghi toàn cục; mở rộng dần khi quy mô dữ liệu tăng [15]. Với domain trà sữa, JSONB có thể dùng để lưu cấu hình khuyến mãi phức tạp trong tương lai.</w:t>
      </w:r>
    </w:p>
    <w:p w14:paraId="020EB8E3" w14:textId="77777777" w:rsidR="00F0715F" w:rsidRPr="00520757" w:rsidRDefault="00000000" w:rsidP="00E45506">
      <w:pPr>
        <w:pStyle w:val="Heading3"/>
      </w:pPr>
      <w:bookmarkStart w:id="1171" w:name="_Toc216307560"/>
      <w:bookmarkStart w:id="1172" w:name="_Toc216307912"/>
      <w:bookmarkStart w:id="1173" w:name="_Toc216307997"/>
      <w:bookmarkStart w:id="1174" w:name="_Toc216373498"/>
      <w:bookmarkStart w:id="1175" w:name="lý-do-chọn-postgresql-thay-vì-sql-server"/>
      <w:r w:rsidRPr="00520757">
        <w:t>Lý do chọn PostgreSQL thay vì SQL Server</w:t>
      </w:r>
      <w:bookmarkEnd w:id="1171"/>
      <w:bookmarkEnd w:id="1172"/>
      <w:bookmarkEnd w:id="1173"/>
      <w:bookmarkEnd w:id="1174"/>
    </w:p>
    <w:p w14:paraId="09D7938A" w14:textId="77777777" w:rsidR="00F0715F" w:rsidRDefault="00000000" w:rsidP="00D01C28">
      <w:pPr>
        <w:pStyle w:val="FirstParagraph"/>
        <w:spacing w:line="276" w:lineRule="auto"/>
        <w:jc w:val="both"/>
        <w:rPr>
          <w:rFonts w:asciiTheme="majorHAnsi" w:hAnsiTheme="majorHAnsi" w:cstheme="majorHAnsi"/>
          <w:sz w:val="28"/>
          <w:szCs w:val="28"/>
        </w:rPr>
        <w:pPrChange w:id="1176" w:author="DELL" w:date="2025-12-12T22:01:00Z" w16du:dateUtc="2025-12-12T15:01:00Z">
          <w:pPr>
            <w:pStyle w:val="FirstParagraph"/>
            <w:spacing w:line="276" w:lineRule="auto"/>
            <w:ind w:left="709" w:firstLine="360"/>
            <w:jc w:val="both"/>
          </w:pPr>
        </w:pPrChange>
      </w:pPr>
      <w:r>
        <w:rPr>
          <w:rFonts w:asciiTheme="majorHAnsi" w:hAnsiTheme="majorHAnsi" w:cstheme="majorHAnsi"/>
          <w:sz w:val="28"/>
          <w:szCs w:val="28"/>
        </w:rPr>
        <w:t>So sánh nhanh tiêu chí chính giữa PostgreSQL và SQL Server trong bối cảnh dự án nhỏ, chi phí hạn chế: - Chi phí license: PostgreSQL hoàn toàn open-source, giảm chi phí triển khai; SQL Server bản đầy đủ yêu cầu license (Express có giới hạn).</w:t>
      </w:r>
    </w:p>
    <w:p w14:paraId="2E43DC05" w14:textId="77777777" w:rsidR="00F0715F" w:rsidRDefault="00000000" w:rsidP="00520757">
      <w:pPr>
        <w:pStyle w:val="FirstParagraph"/>
        <w:numPr>
          <w:ilvl w:val="0"/>
          <w:numId w:val="11"/>
        </w:numPr>
        <w:spacing w:line="276" w:lineRule="auto"/>
        <w:jc w:val="both"/>
        <w:rPr>
          <w:rFonts w:asciiTheme="majorHAnsi" w:hAnsiTheme="majorHAnsi" w:cstheme="majorHAnsi"/>
          <w:sz w:val="28"/>
          <w:szCs w:val="28"/>
        </w:rPr>
      </w:pPr>
      <w:r>
        <w:rPr>
          <w:rFonts w:asciiTheme="majorHAnsi" w:hAnsiTheme="majorHAnsi" w:cstheme="majorHAnsi"/>
          <w:sz w:val="28"/>
          <w:szCs w:val="28"/>
        </w:rPr>
        <w:lastRenderedPageBreak/>
        <w:t>JSON &amp; dữ liệu bán cấu trúc: PostgreSQL có JSONB với indexing GIN tối ưu truy vấn key/value; SQL Server hỗ trợ JSON (text) nhưng thiếu kiểu JSONB gốc và indexing linh hoạt tương đương.</w:t>
      </w:r>
    </w:p>
    <w:p w14:paraId="7C5C6FD7" w14:textId="77777777" w:rsidR="00F0715F" w:rsidRDefault="00000000" w:rsidP="00520757">
      <w:pPr>
        <w:pStyle w:val="FirstParagraph"/>
        <w:numPr>
          <w:ilvl w:val="0"/>
          <w:numId w:val="11"/>
        </w:numPr>
        <w:spacing w:line="276" w:lineRule="auto"/>
        <w:jc w:val="both"/>
        <w:rPr>
          <w:rFonts w:asciiTheme="majorHAnsi" w:hAnsiTheme="majorHAnsi" w:cstheme="majorHAnsi"/>
          <w:sz w:val="28"/>
          <w:szCs w:val="28"/>
        </w:rPr>
      </w:pPr>
      <w:r>
        <w:rPr>
          <w:rFonts w:asciiTheme="majorHAnsi" w:hAnsiTheme="majorHAnsi" w:cstheme="majorHAnsi"/>
          <w:sz w:val="28"/>
          <w:szCs w:val="28"/>
        </w:rPr>
        <w:t>Indexing nâng cao: PostgreSQL cung cấp GIN/GiST, partial index, expression index giúp tối ưu các truy vấn phân tích; SQL Server mạnh về columnstore nhưng vượt nhu cầu dự án nhỏ hiện tại.</w:t>
      </w:r>
    </w:p>
    <w:p w14:paraId="013B795E" w14:textId="77777777" w:rsidR="00F0715F" w:rsidRDefault="00000000" w:rsidP="00520757">
      <w:pPr>
        <w:pStyle w:val="FirstParagraph"/>
        <w:numPr>
          <w:ilvl w:val="0"/>
          <w:numId w:val="11"/>
        </w:numPr>
        <w:spacing w:line="276" w:lineRule="auto"/>
        <w:jc w:val="both"/>
        <w:rPr>
          <w:rFonts w:asciiTheme="majorHAnsi" w:hAnsiTheme="majorHAnsi" w:cstheme="majorHAnsi"/>
          <w:sz w:val="28"/>
          <w:szCs w:val="28"/>
        </w:rPr>
      </w:pPr>
      <w:r>
        <w:rPr>
          <w:rFonts w:asciiTheme="majorHAnsi" w:hAnsiTheme="majorHAnsi" w:cstheme="majorHAnsi"/>
          <w:sz w:val="28"/>
          <w:szCs w:val="28"/>
        </w:rPr>
        <w:t>Mở rộng và portability: PostgreSQL dễ triển khai trên nhiều môi trường (Docker, cloud phổ thông) mà không phụ thuộc hệ sinh thái vendor; SQL Server tích hợp tốt với stack Microsoft nhưng tăng độ khóa nền tảng.</w:t>
      </w:r>
    </w:p>
    <w:p w14:paraId="61ABB661" w14:textId="77777777" w:rsidR="00F0715F" w:rsidRDefault="00000000" w:rsidP="00520757">
      <w:pPr>
        <w:pStyle w:val="FirstParagraph"/>
        <w:numPr>
          <w:ilvl w:val="0"/>
          <w:numId w:val="11"/>
        </w:numPr>
        <w:spacing w:line="276" w:lineRule="auto"/>
        <w:jc w:val="both"/>
        <w:rPr>
          <w:rFonts w:asciiTheme="majorHAnsi" w:hAnsiTheme="majorHAnsi" w:cstheme="majorHAnsi"/>
          <w:sz w:val="28"/>
          <w:szCs w:val="28"/>
        </w:rPr>
      </w:pPr>
      <w:r>
        <w:rPr>
          <w:rFonts w:asciiTheme="majorHAnsi" w:hAnsiTheme="majorHAnsi" w:cstheme="majorHAnsi"/>
          <w:sz w:val="28"/>
          <w:szCs w:val="28"/>
        </w:rPr>
        <w:t>Cộng đồng &amp; extension: Hệ sinh thái extension phong phú (pg_trgm, citext) hỗ trợ tìm kiếm gần đúng và xử lý text – hữu ích nếu mở rộng gợi ý sản phẩm; SQL Server có tính năng riêng (CLR, Analysis Services) nhưng dư thừa với phạm vi MVP. Kết luận: PostgreSQL phù hợp hơn về chi phí, tính linh hoạt mở rộng và hỗ trợ JSONB/indexing cho nhu cầu phân tích sau này, trong khi SQL Server mang ưu thế tích hợp doanh nghiệp nhưng vượt mức cần thiết của dự án sinh viên nguồn lực đơn.</w:t>
      </w:r>
      <w:bookmarkEnd w:id="1175"/>
    </w:p>
    <w:p w14:paraId="1380A007" w14:textId="77777777" w:rsidR="00F0715F" w:rsidRDefault="00000000">
      <w:pPr>
        <w:pStyle w:val="Heading2"/>
        <w:numPr>
          <w:ilvl w:val="1"/>
          <w:numId w:val="7"/>
        </w:numPr>
        <w:pPrChange w:id="1177" w:author="DELL" w:date="2025-12-12T13:52:00Z" w16du:dateUtc="2025-12-12T06:52:00Z">
          <w:pPr>
            <w:pStyle w:val="Heading2"/>
            <w:numPr>
              <w:numId w:val="7"/>
            </w:numPr>
            <w:spacing w:line="276" w:lineRule="auto"/>
            <w:ind w:left="1440" w:hanging="720"/>
          </w:pPr>
        </w:pPrChange>
      </w:pPr>
      <w:bookmarkStart w:id="1178" w:name="_Toc216307561"/>
      <w:bookmarkStart w:id="1179" w:name="_Toc216307913"/>
      <w:bookmarkStart w:id="1180" w:name="_Toc216373499"/>
      <w:bookmarkStart w:id="1181" w:name="_Toc216440161"/>
      <w:bookmarkStart w:id="1182" w:name="phân-tích-pattern-áp-dụng"/>
      <w:bookmarkStart w:id="1183" w:name="_Toc216441977"/>
      <w:r>
        <w:t>Phân tích Pattern Áp dụng</w:t>
      </w:r>
      <w:bookmarkEnd w:id="1178"/>
      <w:bookmarkEnd w:id="1179"/>
      <w:bookmarkEnd w:id="1180"/>
      <w:bookmarkEnd w:id="1181"/>
      <w:bookmarkEnd w:id="1183"/>
    </w:p>
    <w:p w14:paraId="4887E3FD" w14:textId="77777777" w:rsidR="00F0715F" w:rsidRPr="00520757" w:rsidRDefault="00000000" w:rsidP="00E45506">
      <w:pPr>
        <w:pStyle w:val="Heading3"/>
      </w:pPr>
      <w:bookmarkStart w:id="1184" w:name="_Toc216307562"/>
      <w:bookmarkStart w:id="1185" w:name="_Toc216307914"/>
      <w:bookmarkStart w:id="1186" w:name="_Toc216307999"/>
      <w:bookmarkStart w:id="1187" w:name="_Toc216373500"/>
      <w:bookmarkStart w:id="1188" w:name="repository-pattern"/>
      <w:r w:rsidRPr="00520757">
        <w:t>Repository Pattern</w:t>
      </w:r>
      <w:bookmarkEnd w:id="1184"/>
      <w:bookmarkEnd w:id="1185"/>
      <w:bookmarkEnd w:id="1186"/>
      <w:bookmarkEnd w:id="1187"/>
    </w:p>
    <w:p w14:paraId="20424AA3" w14:textId="77777777" w:rsidR="00F0715F" w:rsidRDefault="00000000" w:rsidP="00520757">
      <w:pPr>
        <w:pStyle w:val="FirstParagraph"/>
        <w:spacing w:line="276" w:lineRule="auto"/>
        <w:ind w:firstLine="709"/>
        <w:jc w:val="both"/>
        <w:rPr>
          <w:rFonts w:asciiTheme="majorHAnsi" w:hAnsiTheme="majorHAnsi" w:cstheme="majorHAnsi"/>
          <w:sz w:val="28"/>
          <w:szCs w:val="28"/>
        </w:rPr>
      </w:pPr>
      <w:r>
        <w:rPr>
          <w:rFonts w:asciiTheme="majorHAnsi" w:hAnsiTheme="majorHAnsi" w:cstheme="majorHAnsi"/>
          <w:sz w:val="28"/>
          <w:szCs w:val="28"/>
        </w:rPr>
        <w:t>Tách abstraction thao tác dữ liệu khỏi logic nghiệp vụ. Repository cung cấp các phương thức truy vấn mục tiêu (GetProductsAsync, GetUserByEmailAsync). Giảm phụ thuộc vào EF Core trực tiếp ở BLL.</w:t>
      </w:r>
    </w:p>
    <w:p w14:paraId="2A360E02" w14:textId="77777777" w:rsidR="00F0715F" w:rsidRPr="00520757" w:rsidRDefault="00000000" w:rsidP="00E45506">
      <w:pPr>
        <w:pStyle w:val="Heading3"/>
      </w:pPr>
      <w:bookmarkStart w:id="1189" w:name="_Toc216307563"/>
      <w:bookmarkStart w:id="1190" w:name="_Toc216307915"/>
      <w:bookmarkStart w:id="1191" w:name="_Toc216308000"/>
      <w:bookmarkStart w:id="1192" w:name="_Toc216373501"/>
      <w:bookmarkStart w:id="1193" w:name="unit-of-work"/>
      <w:bookmarkEnd w:id="1188"/>
      <w:r w:rsidRPr="00520757">
        <w:t>Unit of Work</w:t>
      </w:r>
      <w:bookmarkEnd w:id="1189"/>
      <w:bookmarkEnd w:id="1190"/>
      <w:bookmarkEnd w:id="1191"/>
      <w:bookmarkEnd w:id="1192"/>
    </w:p>
    <w:p w14:paraId="76C41E71" w14:textId="398CC92B" w:rsidR="00F0715F" w:rsidRDefault="00000000">
      <w:pPr>
        <w:pStyle w:val="FirstParagraph"/>
        <w:spacing w:line="276" w:lineRule="auto"/>
        <w:jc w:val="both"/>
        <w:rPr>
          <w:ins w:id="1194" w:author="DELL" w:date="2025-12-12T22:02:00Z" w16du:dateUtc="2025-12-12T15:02:00Z"/>
          <w:rFonts w:asciiTheme="majorHAnsi" w:hAnsiTheme="majorHAnsi" w:cstheme="majorHAnsi"/>
          <w:sz w:val="28"/>
          <w:szCs w:val="28"/>
        </w:rPr>
      </w:pPr>
      <w:r>
        <w:rPr>
          <w:rFonts w:asciiTheme="majorHAnsi" w:hAnsiTheme="majorHAnsi" w:cstheme="majorHAnsi"/>
          <w:sz w:val="28"/>
          <w:szCs w:val="28"/>
        </w:rPr>
        <w:t>Điều phối nhiều repository trong một phiên giao dịch (transaction) thống nhất. Trong phiên bản hiện tại sử dụng DBContext như một Unit of Work implicit. Mở rộng: có thể tạo lớp UoW chuyên biệt nếu thao tác phức hợp đa aggregate.</w:t>
      </w:r>
    </w:p>
    <w:p w14:paraId="78F5BBD6" w14:textId="77777777" w:rsidR="00D01C28" w:rsidRDefault="00D01C28" w:rsidP="00D01C28">
      <w:pPr>
        <w:rPr>
          <w:ins w:id="1195" w:author="DELL" w:date="2025-12-12T22:02:00Z" w16du:dateUtc="2025-12-12T15:02:00Z"/>
          <w:rFonts w:asciiTheme="majorHAnsi" w:eastAsiaTheme="minorEastAsia" w:hAnsiTheme="majorHAnsi" w:cstheme="majorHAnsi"/>
          <w:kern w:val="0"/>
          <w:sz w:val="28"/>
          <w:szCs w:val="28"/>
          <w:lang w:eastAsia="zh-CN"/>
          <w14:ligatures w14:val="none"/>
        </w:rPr>
      </w:pPr>
    </w:p>
    <w:p w14:paraId="20BDD32F" w14:textId="39BE7A23" w:rsidR="00D01C28" w:rsidRPr="00D01C28" w:rsidDel="00D01C28" w:rsidRDefault="00D01C28" w:rsidP="00D01C28">
      <w:pPr>
        <w:pStyle w:val="BodyText"/>
        <w:ind w:firstLine="0"/>
        <w:rPr>
          <w:del w:id="1196" w:author="DELL" w:date="2025-12-12T22:01:00Z" w16du:dateUtc="2025-12-12T15:01:00Z"/>
          <w:rPrChange w:id="1197" w:author="DELL" w:date="2025-12-12T22:01:00Z" w16du:dateUtc="2025-12-12T15:01:00Z">
            <w:rPr>
              <w:del w:id="1198" w:author="DELL" w:date="2025-12-12T22:01:00Z" w16du:dateUtc="2025-12-12T15:01:00Z"/>
              <w:rFonts w:asciiTheme="majorHAnsi" w:hAnsiTheme="majorHAnsi" w:cstheme="majorHAnsi"/>
              <w:sz w:val="28"/>
              <w:szCs w:val="28"/>
            </w:rPr>
          </w:rPrChange>
        </w:rPr>
        <w:pPrChange w:id="1199" w:author="DELL" w:date="2025-12-12T22:01:00Z" w16du:dateUtc="2025-12-12T15:01:00Z">
          <w:pPr>
            <w:pStyle w:val="FirstParagraph"/>
            <w:spacing w:line="276" w:lineRule="auto"/>
            <w:ind w:firstLine="709"/>
            <w:jc w:val="both"/>
          </w:pPr>
        </w:pPrChange>
      </w:pPr>
      <w:ins w:id="1200" w:author="DELL" w:date="2025-12-12T22:01:00Z" w16du:dateUtc="2025-12-12T15:01:00Z">
        <w:r>
          <w:lastRenderedPageBreak/>
          <w:tab/>
        </w:r>
        <w:r>
          <w:tab/>
        </w:r>
        <w:r>
          <w:tab/>
        </w:r>
      </w:ins>
    </w:p>
    <w:p w14:paraId="5CD0CC56" w14:textId="77777777" w:rsidR="00F0715F" w:rsidRPr="00520757" w:rsidRDefault="00000000" w:rsidP="00D01C28">
      <w:pPr>
        <w:pStyle w:val="Heading3"/>
        <w:ind w:firstLine="0"/>
        <w:pPrChange w:id="1201" w:author="DELL" w:date="2025-12-12T22:01:00Z" w16du:dateUtc="2025-12-12T15:01:00Z">
          <w:pPr>
            <w:pStyle w:val="Heading3"/>
          </w:pPr>
        </w:pPrChange>
      </w:pPr>
      <w:bookmarkStart w:id="1202" w:name="_Toc216307564"/>
      <w:bookmarkStart w:id="1203" w:name="_Toc216307916"/>
      <w:bookmarkStart w:id="1204" w:name="_Toc216308001"/>
      <w:bookmarkStart w:id="1205" w:name="_Toc216373502"/>
      <w:bookmarkStart w:id="1206" w:name="dependency-injection"/>
      <w:bookmarkEnd w:id="1193"/>
      <w:r w:rsidRPr="00520757">
        <w:t>Dependency Injection</w:t>
      </w:r>
      <w:bookmarkEnd w:id="1202"/>
      <w:bookmarkEnd w:id="1203"/>
      <w:bookmarkEnd w:id="1204"/>
      <w:bookmarkEnd w:id="1205"/>
    </w:p>
    <w:p w14:paraId="513BDFAD" w14:textId="77777777" w:rsidR="00F0715F" w:rsidRDefault="00000000" w:rsidP="00520757">
      <w:pPr>
        <w:pStyle w:val="FirstParagraph"/>
        <w:spacing w:line="276" w:lineRule="auto"/>
        <w:ind w:firstLine="709"/>
        <w:jc w:val="both"/>
        <w:rPr>
          <w:rFonts w:asciiTheme="majorHAnsi" w:hAnsiTheme="majorHAnsi" w:cstheme="majorHAnsi"/>
          <w:sz w:val="28"/>
          <w:szCs w:val="28"/>
        </w:rPr>
      </w:pPr>
      <w:r>
        <w:rPr>
          <w:rFonts w:asciiTheme="majorHAnsi" w:hAnsiTheme="majorHAnsi" w:cstheme="majorHAnsi"/>
          <w:sz w:val="28"/>
          <w:szCs w:val="28"/>
        </w:rPr>
        <w:t>Giảm độ kết dính, hỗ trợ thay thế implementation (ví dụ: IProductService). DI container .NET cung cấp lifetime (Scoped/Transient/Singleton) phục vụ quản lý tài nguyên.</w:t>
      </w:r>
    </w:p>
    <w:p w14:paraId="0100C0ED" w14:textId="77777777" w:rsidR="00F0715F" w:rsidRDefault="00000000">
      <w:pPr>
        <w:pStyle w:val="Heading2"/>
        <w:numPr>
          <w:ilvl w:val="1"/>
          <w:numId w:val="7"/>
        </w:numPr>
        <w:pPrChange w:id="1207" w:author="DELL" w:date="2025-12-12T13:52:00Z" w16du:dateUtc="2025-12-12T06:52:00Z">
          <w:pPr>
            <w:pStyle w:val="Heading2"/>
            <w:numPr>
              <w:numId w:val="7"/>
            </w:numPr>
            <w:spacing w:line="276" w:lineRule="auto"/>
            <w:ind w:left="1440" w:hanging="720"/>
          </w:pPr>
        </w:pPrChange>
      </w:pPr>
      <w:bookmarkStart w:id="1208" w:name="_Toc216307565"/>
      <w:bookmarkStart w:id="1209" w:name="_Toc216307917"/>
      <w:bookmarkStart w:id="1210" w:name="_Toc216373503"/>
      <w:bookmarkStart w:id="1211" w:name="_Toc216440162"/>
      <w:bookmarkStart w:id="1212" w:name="bảo-mật-cơ-bản-trong-ứng-dụng-web"/>
      <w:bookmarkStart w:id="1213" w:name="_Toc216441978"/>
      <w:bookmarkEnd w:id="1182"/>
      <w:bookmarkEnd w:id="1206"/>
      <w:r>
        <w:t>Bảo mật Cơ bản trong Ứng dụng Web</w:t>
      </w:r>
      <w:bookmarkEnd w:id="1208"/>
      <w:bookmarkEnd w:id="1209"/>
      <w:bookmarkEnd w:id="1210"/>
      <w:bookmarkEnd w:id="1211"/>
      <w:bookmarkEnd w:id="1213"/>
    </w:p>
    <w:p w14:paraId="14F5E5BE" w14:textId="77777777" w:rsidR="00F0715F" w:rsidRDefault="00000000" w:rsidP="00520757">
      <w:pPr>
        <w:pStyle w:val="FirstParagraph"/>
        <w:spacing w:line="276" w:lineRule="auto"/>
        <w:jc w:val="both"/>
        <w:rPr>
          <w:rFonts w:asciiTheme="majorHAnsi" w:hAnsiTheme="majorHAnsi" w:cstheme="majorHAnsi"/>
          <w:sz w:val="28"/>
          <w:szCs w:val="28"/>
        </w:rPr>
      </w:pPr>
      <w:r>
        <w:rPr>
          <w:rFonts w:asciiTheme="majorHAnsi" w:hAnsiTheme="majorHAnsi" w:cstheme="majorHAnsi"/>
          <w:sz w:val="28"/>
          <w:szCs w:val="28"/>
        </w:rPr>
        <w:t>Các lớp bảo vệ chính: phân quyền theo vai trò (Role-based Authorization), xác thực tài khoản và hashing mật khẩu (BCrypt/Argon2 – placeholder), chống tấn công XSS nhờ encoding mặc định Razor, chống CSRF qua antiforgery token. Mở rộng tương lai: rate limiting API, audit log thao tác quản trị.</w:t>
      </w:r>
    </w:p>
    <w:p w14:paraId="387B72DB" w14:textId="77777777" w:rsidR="00F0715F" w:rsidRDefault="00000000">
      <w:pPr>
        <w:pStyle w:val="Heading2"/>
        <w:numPr>
          <w:ilvl w:val="1"/>
          <w:numId w:val="7"/>
        </w:numPr>
        <w:pPrChange w:id="1214" w:author="DELL" w:date="2025-12-12T13:52:00Z" w16du:dateUtc="2025-12-12T06:52:00Z">
          <w:pPr>
            <w:pStyle w:val="Heading2"/>
            <w:numPr>
              <w:numId w:val="7"/>
            </w:numPr>
            <w:spacing w:line="276" w:lineRule="auto"/>
            <w:ind w:left="1440" w:hanging="720"/>
          </w:pPr>
        </w:pPrChange>
      </w:pPr>
      <w:bookmarkStart w:id="1215" w:name="_Toc216307566"/>
      <w:bookmarkStart w:id="1216" w:name="_Toc216307918"/>
      <w:bookmarkStart w:id="1217" w:name="_Toc216373504"/>
      <w:bookmarkStart w:id="1218" w:name="_Toc216440163"/>
      <w:bookmarkStart w:id="1219" w:name="mô-hình-định-giá-động-pricing-model"/>
      <w:bookmarkStart w:id="1220" w:name="_Toc216441979"/>
      <w:bookmarkEnd w:id="1212"/>
      <w:r>
        <w:t>Mô hình Định giá Động (Pricing Model)</w:t>
      </w:r>
      <w:bookmarkEnd w:id="1215"/>
      <w:bookmarkEnd w:id="1216"/>
      <w:bookmarkEnd w:id="1217"/>
      <w:bookmarkEnd w:id="1218"/>
      <w:bookmarkEnd w:id="1220"/>
    </w:p>
    <w:p w14:paraId="72F20FD0" w14:textId="77777777" w:rsidR="00F0715F" w:rsidRDefault="00000000" w:rsidP="00520757">
      <w:pPr>
        <w:pStyle w:val="FirstParagraph"/>
        <w:spacing w:line="276" w:lineRule="auto"/>
        <w:jc w:val="both"/>
        <w:rPr>
          <w:rFonts w:asciiTheme="majorHAnsi" w:hAnsiTheme="majorHAnsi" w:cstheme="majorHAnsi"/>
          <w:sz w:val="28"/>
          <w:szCs w:val="28"/>
        </w:rPr>
      </w:pPr>
      <w:r>
        <w:rPr>
          <w:rFonts w:asciiTheme="majorHAnsi" w:hAnsiTheme="majorHAnsi" w:cstheme="majorHAnsi"/>
          <w:sz w:val="28"/>
          <w:szCs w:val="28"/>
        </w:rPr>
        <w:t>Sản phẩm gồm base price theo size + tổng giá topping. Công thức tổng quát:</w:t>
      </w:r>
    </w:p>
    <w:p w14:paraId="4B559566" w14:textId="77777777" w:rsidR="00F0715F" w:rsidRDefault="00000000" w:rsidP="00520757">
      <w:pPr>
        <w:pStyle w:val="BodyText"/>
        <w:numPr>
          <w:ilvl w:val="0"/>
          <w:numId w:val="12"/>
        </w:numPr>
        <w:spacing w:line="276" w:lineRule="auto"/>
        <w:jc w:val="both"/>
        <w:rPr>
          <w:rFonts w:asciiTheme="majorHAnsi" w:hAnsiTheme="majorHAnsi" w:cstheme="majorHAnsi"/>
          <w:sz w:val="28"/>
          <w:szCs w:val="28"/>
        </w:rPr>
      </w:pPr>
      <w:r>
        <w:rPr>
          <w:rFonts w:asciiTheme="majorHAnsi" w:hAnsiTheme="majorHAnsi" w:cstheme="majorHAnsi"/>
          <w:sz w:val="28"/>
          <w:szCs w:val="28"/>
        </w:rPr>
        <w:t>TổngGiáĐơnVị(size) = GiáBase(size) + Σ GiáToppingChọn</w:t>
      </w:r>
    </w:p>
    <w:p w14:paraId="2D514731" w14:textId="77777777" w:rsidR="00F0715F" w:rsidRDefault="00000000" w:rsidP="00520757">
      <w:pPr>
        <w:pStyle w:val="BodyText"/>
        <w:numPr>
          <w:ilvl w:val="0"/>
          <w:numId w:val="12"/>
        </w:numPr>
        <w:spacing w:line="276" w:lineRule="auto"/>
        <w:jc w:val="both"/>
        <w:rPr>
          <w:rFonts w:asciiTheme="majorHAnsi" w:hAnsiTheme="majorHAnsi" w:cstheme="majorHAnsi"/>
          <w:sz w:val="28"/>
          <w:szCs w:val="28"/>
        </w:rPr>
      </w:pPr>
      <w:r>
        <w:rPr>
          <w:rFonts w:asciiTheme="majorHAnsi" w:hAnsiTheme="majorHAnsi" w:cstheme="majorHAnsi"/>
          <w:sz w:val="28"/>
          <w:szCs w:val="28"/>
        </w:rPr>
        <w:t>TổngGiáDòng = TổngGiáĐơnVị(size) × SốLượng</w:t>
      </w:r>
    </w:p>
    <w:p w14:paraId="2224F42D" w14:textId="77777777" w:rsidR="00F0715F" w:rsidRDefault="00000000" w:rsidP="00520757">
      <w:pPr>
        <w:pStyle w:val="BodyText"/>
        <w:numPr>
          <w:ilvl w:val="0"/>
          <w:numId w:val="12"/>
        </w:numPr>
        <w:spacing w:line="276" w:lineRule="auto"/>
        <w:jc w:val="both"/>
        <w:rPr>
          <w:rFonts w:asciiTheme="majorHAnsi" w:hAnsiTheme="majorHAnsi" w:cstheme="majorHAnsi"/>
          <w:sz w:val="28"/>
          <w:szCs w:val="28"/>
        </w:rPr>
      </w:pPr>
      <w:r>
        <w:rPr>
          <w:rFonts w:asciiTheme="majorHAnsi" w:hAnsiTheme="majorHAnsi" w:cstheme="majorHAnsi"/>
          <w:sz w:val="28"/>
          <w:szCs w:val="28"/>
        </w:rPr>
        <w:t>TổngGiáGiỏ = Σ TổngGiáDòng + PhíVậnChuyển (nếu áp dụng)</w:t>
      </w:r>
    </w:p>
    <w:p w14:paraId="7EB81FDC" w14:textId="77777777" w:rsidR="00F0715F" w:rsidRDefault="00000000" w:rsidP="00520757">
      <w:pPr>
        <w:pStyle w:val="BodyText"/>
        <w:spacing w:line="276" w:lineRule="auto"/>
        <w:ind w:firstLine="360"/>
        <w:jc w:val="both"/>
        <w:rPr>
          <w:rFonts w:asciiTheme="majorHAnsi" w:hAnsiTheme="majorHAnsi" w:cstheme="majorHAnsi"/>
          <w:sz w:val="28"/>
          <w:szCs w:val="28"/>
        </w:rPr>
      </w:pPr>
      <w:r>
        <w:rPr>
          <w:rFonts w:asciiTheme="majorHAnsi" w:hAnsiTheme="majorHAnsi" w:cstheme="majorHAnsi"/>
          <w:sz w:val="28"/>
          <w:szCs w:val="28"/>
        </w:rPr>
        <w:t xml:space="preserve">Các điểm kiểm soát: </w:t>
      </w:r>
    </w:p>
    <w:p w14:paraId="78AB3FFE" w14:textId="77777777" w:rsidR="00F0715F" w:rsidRDefault="00000000" w:rsidP="00520757">
      <w:pPr>
        <w:pStyle w:val="BodyText"/>
        <w:numPr>
          <w:ilvl w:val="0"/>
          <w:numId w:val="13"/>
        </w:numPr>
        <w:spacing w:line="276" w:lineRule="auto"/>
        <w:jc w:val="both"/>
        <w:rPr>
          <w:rFonts w:asciiTheme="majorHAnsi" w:hAnsiTheme="majorHAnsi" w:cstheme="majorHAnsi"/>
          <w:sz w:val="28"/>
          <w:szCs w:val="28"/>
        </w:rPr>
      </w:pPr>
      <w:r>
        <w:rPr>
          <w:rFonts w:asciiTheme="majorHAnsi" w:hAnsiTheme="majorHAnsi" w:cstheme="majorHAnsi"/>
          <w:sz w:val="28"/>
          <w:szCs w:val="28"/>
        </w:rPr>
        <w:t>Client-side: JavaScript tính nhanh để phản hồi UI.</w:t>
      </w:r>
    </w:p>
    <w:p w14:paraId="5CC2E3E4" w14:textId="77777777" w:rsidR="00F0715F" w:rsidRDefault="00000000" w:rsidP="00520757">
      <w:pPr>
        <w:pStyle w:val="BodyText"/>
        <w:numPr>
          <w:ilvl w:val="0"/>
          <w:numId w:val="13"/>
        </w:numPr>
        <w:spacing w:line="276" w:lineRule="auto"/>
        <w:jc w:val="both"/>
        <w:rPr>
          <w:rFonts w:asciiTheme="majorHAnsi" w:hAnsiTheme="majorHAnsi" w:cstheme="majorHAnsi"/>
          <w:sz w:val="28"/>
          <w:szCs w:val="28"/>
        </w:rPr>
      </w:pPr>
      <w:r>
        <w:rPr>
          <w:rFonts w:asciiTheme="majorHAnsi" w:hAnsiTheme="majorHAnsi" w:cstheme="majorHAnsi"/>
          <w:sz w:val="28"/>
          <w:szCs w:val="28"/>
        </w:rPr>
        <w:t>Server-side: Recalculate xác thực chống sửa DOM.</w:t>
      </w:r>
    </w:p>
    <w:p w14:paraId="3BAD7BF8" w14:textId="77777777" w:rsidR="00F0715F" w:rsidRDefault="00000000" w:rsidP="00520757">
      <w:pPr>
        <w:pStyle w:val="BodyText"/>
        <w:numPr>
          <w:ilvl w:val="0"/>
          <w:numId w:val="13"/>
        </w:numPr>
        <w:spacing w:line="276" w:lineRule="auto"/>
        <w:jc w:val="both"/>
        <w:rPr>
          <w:rFonts w:asciiTheme="majorHAnsi" w:hAnsiTheme="majorHAnsi" w:cstheme="majorHAnsi"/>
          <w:sz w:val="28"/>
          <w:szCs w:val="28"/>
        </w:rPr>
      </w:pPr>
      <w:r>
        <w:rPr>
          <w:rFonts w:asciiTheme="majorHAnsi" w:hAnsiTheme="majorHAnsi" w:cstheme="majorHAnsi"/>
          <w:sz w:val="28"/>
          <w:szCs w:val="28"/>
        </w:rPr>
        <w:t>Validation: Chặn topping không tồn tại hoặc giá âm.</w:t>
      </w:r>
    </w:p>
    <w:bookmarkEnd w:id="1219"/>
    <w:p w14:paraId="0979A047" w14:textId="77777777" w:rsidR="00F0715F" w:rsidRDefault="00F0715F" w:rsidP="00520757">
      <w:pPr>
        <w:pStyle w:val="BodyText"/>
        <w:spacing w:line="276" w:lineRule="auto"/>
        <w:jc w:val="both"/>
      </w:pPr>
    </w:p>
    <w:p w14:paraId="1A068CB3" w14:textId="27CD5DD7" w:rsidR="00D01C28" w:rsidRDefault="00D01C28">
      <w:pPr>
        <w:rPr>
          <w:ins w:id="1221" w:author="DELL" w:date="2025-12-12T22:00:00Z" w16du:dateUtc="2025-12-12T15:00:00Z"/>
          <w:rFonts w:asciiTheme="majorHAnsi" w:eastAsiaTheme="majorEastAsia" w:hAnsiTheme="majorHAnsi"/>
          <w:b/>
          <w:spacing w:val="-10"/>
          <w:kern w:val="28"/>
          <w:szCs w:val="56"/>
        </w:rPr>
      </w:pPr>
      <w:ins w:id="1222" w:author="DELL" w:date="2025-12-12T22:00:00Z" w16du:dateUtc="2025-12-12T15:00:00Z">
        <w:r>
          <w:br w:type="page"/>
        </w:r>
      </w:ins>
    </w:p>
    <w:p w14:paraId="0C95CD03" w14:textId="77777777" w:rsidR="00F0715F" w:rsidDel="00D01C28" w:rsidRDefault="00F0715F" w:rsidP="00520757">
      <w:pPr>
        <w:pStyle w:val="BodyText"/>
        <w:spacing w:line="276" w:lineRule="auto"/>
        <w:jc w:val="both"/>
        <w:rPr>
          <w:del w:id="1223" w:author="DELL" w:date="2025-12-12T22:00:00Z" w16du:dateUtc="2025-12-12T15:00:00Z"/>
        </w:rPr>
      </w:pPr>
    </w:p>
    <w:p w14:paraId="08507EC1" w14:textId="5DCD8DE7" w:rsidR="00F0715F" w:rsidDel="00D01C28" w:rsidRDefault="00F0715F" w:rsidP="00520757">
      <w:pPr>
        <w:spacing w:line="276" w:lineRule="auto"/>
        <w:ind w:left="720"/>
        <w:rPr>
          <w:del w:id="1224" w:author="DELL" w:date="2025-12-12T22:00:00Z" w16du:dateUtc="2025-12-12T15:00:00Z"/>
        </w:rPr>
      </w:pPr>
    </w:p>
    <w:bookmarkEnd w:id="1161"/>
    <w:p w14:paraId="131B6FC8" w14:textId="31C9D014" w:rsidR="00F0715F" w:rsidDel="00D01C28" w:rsidRDefault="00F0715F" w:rsidP="00520757">
      <w:pPr>
        <w:spacing w:line="276" w:lineRule="auto"/>
        <w:rPr>
          <w:del w:id="1225" w:author="DELL" w:date="2025-12-12T22:00:00Z" w16du:dateUtc="2025-12-12T15:00:00Z"/>
          <w:szCs w:val="28"/>
        </w:rPr>
      </w:pPr>
    </w:p>
    <w:p w14:paraId="1E9C11F1" w14:textId="26405E18" w:rsidR="00F0715F" w:rsidDel="00D01C28" w:rsidRDefault="00F0715F">
      <w:pPr>
        <w:pStyle w:val="Heading2"/>
        <w:rPr>
          <w:del w:id="1226" w:author="DELL" w:date="2025-12-12T22:00:00Z" w16du:dateUtc="2025-12-12T15:00:00Z"/>
          <w:lang w:val="fr-FR"/>
        </w:rPr>
        <w:pPrChange w:id="1227" w:author="DELL" w:date="2025-12-12T13:52:00Z" w16du:dateUtc="2025-12-12T06:52:00Z">
          <w:pPr>
            <w:pStyle w:val="Heading2"/>
            <w:spacing w:before="120" w:after="120" w:line="276" w:lineRule="auto"/>
            <w:ind w:firstLine="0"/>
          </w:pPr>
        </w:pPrChange>
      </w:pPr>
    </w:p>
    <w:p w14:paraId="64690C90" w14:textId="0BB63426" w:rsidR="00F0715F" w:rsidDel="00D01C28" w:rsidRDefault="00000000" w:rsidP="00520757">
      <w:pPr>
        <w:spacing w:before="120" w:after="120" w:line="276" w:lineRule="auto"/>
        <w:rPr>
          <w:del w:id="1228" w:author="DELL" w:date="2025-12-12T22:00:00Z" w16du:dateUtc="2025-12-12T15:00:00Z"/>
          <w:rFonts w:asciiTheme="majorHAnsi" w:hAnsiTheme="majorHAnsi" w:cstheme="majorHAnsi"/>
          <w:szCs w:val="28"/>
        </w:rPr>
      </w:pPr>
      <w:del w:id="1229" w:author="DELL" w:date="2025-12-12T22:00:00Z" w16du:dateUtc="2025-12-12T15:00:00Z">
        <w:r w:rsidDel="00D01C28">
          <w:rPr>
            <w:rFonts w:asciiTheme="majorHAnsi" w:hAnsiTheme="majorHAnsi" w:cstheme="majorHAnsi"/>
            <w:szCs w:val="28"/>
          </w:rPr>
          <w:br w:type="page"/>
        </w:r>
      </w:del>
    </w:p>
    <w:p w14:paraId="2D13CB21" w14:textId="77777777" w:rsidR="00F0715F" w:rsidRPr="000D5EEF" w:rsidRDefault="00000000">
      <w:pPr>
        <w:pStyle w:val="Title"/>
        <w:outlineLvl w:val="0"/>
        <w:pPrChange w:id="1230" w:author="DELL" w:date="2025-12-12T13:41:00Z" w16du:dateUtc="2025-12-12T06:41:00Z">
          <w:pPr>
            <w:pStyle w:val="Title"/>
            <w:spacing w:line="276" w:lineRule="auto"/>
          </w:pPr>
        </w:pPrChange>
      </w:pPr>
      <w:bookmarkStart w:id="1231" w:name="_Toc211671803"/>
      <w:bookmarkStart w:id="1232" w:name="_Toc216440164"/>
      <w:bookmarkStart w:id="1233" w:name="_Toc216441980"/>
      <w:r w:rsidRPr="000D5EEF">
        <w:t xml:space="preserve">CHƯƠNG 3: </w:t>
      </w:r>
      <w:bookmarkEnd w:id="1231"/>
      <w:r w:rsidRPr="000D5EEF">
        <w:t>HIỆN THỰC HOÁ NGHIÊN CỨU</w:t>
      </w:r>
      <w:bookmarkEnd w:id="1232"/>
      <w:bookmarkEnd w:id="1233"/>
    </w:p>
    <w:p w14:paraId="6B646A28" w14:textId="77777777" w:rsidR="00F0715F" w:rsidRDefault="00000000">
      <w:pPr>
        <w:pStyle w:val="Heading2"/>
        <w:numPr>
          <w:ilvl w:val="1"/>
          <w:numId w:val="13"/>
        </w:numPr>
        <w:pPrChange w:id="1234" w:author="DELL" w:date="2025-12-12T13:52:00Z" w16du:dateUtc="2025-12-12T06:52:00Z">
          <w:pPr>
            <w:pStyle w:val="Heading2"/>
            <w:numPr>
              <w:numId w:val="13"/>
            </w:numPr>
            <w:spacing w:before="120" w:after="120" w:line="276" w:lineRule="auto"/>
            <w:ind w:left="1440" w:hanging="720"/>
          </w:pPr>
        </w:pPrChange>
      </w:pPr>
      <w:bookmarkStart w:id="1235" w:name="_Toc216307567"/>
      <w:bookmarkStart w:id="1236" w:name="_Toc216307919"/>
      <w:bookmarkStart w:id="1237" w:name="_Toc216373505"/>
      <w:bookmarkStart w:id="1238" w:name="_Toc216440165"/>
      <w:bookmarkStart w:id="1239" w:name="_Toc216441981"/>
      <w:r>
        <w:t>Mô tả bài toán</w:t>
      </w:r>
      <w:bookmarkEnd w:id="1235"/>
      <w:bookmarkEnd w:id="1236"/>
      <w:bookmarkEnd w:id="1237"/>
      <w:bookmarkEnd w:id="1238"/>
      <w:bookmarkEnd w:id="1239"/>
    </w:p>
    <w:p w14:paraId="06497114" w14:textId="77777777" w:rsidR="00F0715F" w:rsidRDefault="00000000" w:rsidP="00520757">
      <w:pPr>
        <w:spacing w:line="276" w:lineRule="auto"/>
        <w:rPr>
          <w:lang w:val="zh-CN"/>
        </w:rPr>
      </w:pPr>
      <w:bookmarkStart w:id="1240" w:name="_Hlk199536141"/>
      <w:r>
        <w:rPr>
          <w:lang w:val="zh-CN"/>
        </w:rPr>
        <w:t>Hệ thống quản lý và bán hàng cho cửa hàng trà sữa quy mô nhỏ đến vừa cần xử lý toàn bộ vòng đời đơn hàng từ lúc khách hàng duyệt sản phẩm cho tới khi đơn hoàn tất hoặc bị hủy. Bài toán đặt ra trong bối cảnh hiện trạng vận hành thủ công gây ra nhiều lỗi ghi chép giá, thất thoát topping, không thống kê được sản phẩm bán chạy, và thiếu khả năng truy vết các lần thay đổi trạng thái đơn. Đặc thù domain trà sữa là sản phẩm có nhiều biến thể kích thước và danh sách topping tùy chọn, kết hợp với nhu cầu tính giá động và cập nhật nhanh trải nghiệm đặt hàng.</w:t>
      </w:r>
    </w:p>
    <w:p w14:paraId="4A83B926" w14:textId="77777777" w:rsidR="00F0715F" w:rsidRDefault="00000000" w:rsidP="00520757">
      <w:pPr>
        <w:spacing w:line="276" w:lineRule="auto"/>
        <w:rPr>
          <w:lang w:val="zh-CN"/>
        </w:rPr>
      </w:pPr>
      <w:r>
        <w:rPr>
          <w:lang w:val="zh-CN"/>
        </w:rPr>
        <w:t>Các mục tiêu giải quyết gồm: chuẩn hóa cấu trúc dữ liệu sản phẩm và topping để tránh nhập liệu lặp; đảm bảo công thức tính giá nhất quán giữa giao diện và server; xây dựng cơ chế trạng thái đơn rõ ràng (Pending, Processing, Completed, Cancelled) kèm log sự kiện; hỗ trợ phân quyền ba vai trò Customer, Staff, Admin; cung cấp nền tảng mở rộng thêm các tính năng như khuyến mãi, thống kê nâng cao hoặc tích hợp cổng thanh toán sau này.</w:t>
      </w:r>
    </w:p>
    <w:p w14:paraId="3A62B914" w14:textId="77777777" w:rsidR="00F0715F" w:rsidRDefault="00000000" w:rsidP="00520757">
      <w:pPr>
        <w:spacing w:line="276" w:lineRule="auto"/>
        <w:rPr>
          <w:lang w:val="zh-CN"/>
        </w:rPr>
      </w:pPr>
      <w:r>
        <w:rPr>
          <w:lang w:val="zh-CN"/>
        </w:rPr>
        <w:t>Những thách thức kỹ thuật trọng tâm: thiết kế mô hình dữ liệu đủ linh hoạt cho biến thể size và topping; tối ưu số lượng truy vấn database khi hiển thị danh sách sản phẩm; bảo đảm server luôn tái tính giá để phòng sửa đổi bất hợp pháp ở client; phân tách rõ lớp nghiệp vụ (BLL) khỏi lớp truy cập dữ liệu (DAL) để dễ kiểm thử đơn vị.</w:t>
      </w:r>
    </w:p>
    <w:p w14:paraId="7862F8AC" w14:textId="77777777" w:rsidR="00F0715F" w:rsidRDefault="00F0715F" w:rsidP="00520757">
      <w:pPr>
        <w:spacing w:line="276" w:lineRule="auto"/>
        <w:rPr>
          <w:lang w:val="zh-CN"/>
        </w:rPr>
      </w:pPr>
    </w:p>
    <w:p w14:paraId="07EAD879" w14:textId="77777777" w:rsidR="00F0715F" w:rsidRDefault="00F0715F" w:rsidP="00520757">
      <w:pPr>
        <w:spacing w:line="276" w:lineRule="auto"/>
        <w:rPr>
          <w:lang w:val="zh-CN"/>
        </w:rPr>
      </w:pPr>
    </w:p>
    <w:p w14:paraId="577F4258" w14:textId="77777777" w:rsidR="00F0715F" w:rsidRDefault="00F0715F" w:rsidP="00520757">
      <w:pPr>
        <w:spacing w:line="276" w:lineRule="auto"/>
        <w:rPr>
          <w:lang w:val="zh-CN"/>
        </w:rPr>
      </w:pPr>
    </w:p>
    <w:p w14:paraId="48210023" w14:textId="77777777" w:rsidR="00F0715F" w:rsidRDefault="00F0715F" w:rsidP="00520757">
      <w:pPr>
        <w:spacing w:line="276" w:lineRule="auto"/>
        <w:rPr>
          <w:lang w:val="zh-CN"/>
        </w:rPr>
      </w:pPr>
    </w:p>
    <w:p w14:paraId="350F1436" w14:textId="77777777" w:rsidR="00F0715F" w:rsidRDefault="00F0715F" w:rsidP="00520757">
      <w:pPr>
        <w:spacing w:line="276" w:lineRule="auto"/>
        <w:rPr>
          <w:lang w:val="zh-CN"/>
        </w:rPr>
      </w:pPr>
    </w:p>
    <w:p w14:paraId="1E8718C3" w14:textId="77777777" w:rsidR="00F0715F" w:rsidRDefault="00F0715F" w:rsidP="00520757">
      <w:pPr>
        <w:spacing w:line="276" w:lineRule="auto"/>
        <w:rPr>
          <w:lang w:val="zh-CN"/>
        </w:rPr>
      </w:pPr>
    </w:p>
    <w:p w14:paraId="3FCDACB5" w14:textId="77777777" w:rsidR="00F0715F" w:rsidRDefault="00F0715F" w:rsidP="00520757">
      <w:pPr>
        <w:spacing w:line="276" w:lineRule="auto"/>
        <w:rPr>
          <w:lang w:val="zh-CN"/>
        </w:rPr>
      </w:pPr>
    </w:p>
    <w:p w14:paraId="50677A9D" w14:textId="77777777" w:rsidR="00F0715F" w:rsidRDefault="00F0715F" w:rsidP="00520757">
      <w:pPr>
        <w:spacing w:line="276" w:lineRule="auto"/>
        <w:rPr>
          <w:lang w:val="zh-CN"/>
        </w:rPr>
      </w:pPr>
    </w:p>
    <w:p w14:paraId="2CD7B13A" w14:textId="77777777" w:rsidR="00F0715F" w:rsidRDefault="00F0715F" w:rsidP="00520757">
      <w:pPr>
        <w:spacing w:line="276" w:lineRule="auto"/>
        <w:rPr>
          <w:lang w:val="zh-CN"/>
        </w:rPr>
      </w:pPr>
    </w:p>
    <w:p w14:paraId="69B6CFE4" w14:textId="77777777" w:rsidR="00F0715F" w:rsidRDefault="00F0715F" w:rsidP="00520757">
      <w:pPr>
        <w:spacing w:line="276" w:lineRule="auto"/>
        <w:rPr>
          <w:lang w:val="zh-CN"/>
        </w:rPr>
      </w:pPr>
    </w:p>
    <w:p w14:paraId="25524528" w14:textId="77777777" w:rsidR="00F0715F" w:rsidDel="00EC4595" w:rsidRDefault="00F0715F" w:rsidP="00520757">
      <w:pPr>
        <w:spacing w:line="276" w:lineRule="auto"/>
        <w:rPr>
          <w:del w:id="1241" w:author="DELL" w:date="2025-12-12T13:41:00Z" w16du:dateUtc="2025-12-12T06:41:00Z"/>
          <w:lang w:val="zh-CN"/>
        </w:rPr>
      </w:pPr>
    </w:p>
    <w:p w14:paraId="6033D583" w14:textId="77777777" w:rsidR="00F0715F" w:rsidDel="00EC4595" w:rsidRDefault="00F0715F" w:rsidP="00520757">
      <w:pPr>
        <w:spacing w:line="276" w:lineRule="auto"/>
        <w:rPr>
          <w:del w:id="1242" w:author="DELL" w:date="2025-12-12T13:41:00Z" w16du:dateUtc="2025-12-12T06:41:00Z"/>
          <w:lang w:val="zh-CN"/>
        </w:rPr>
      </w:pPr>
    </w:p>
    <w:p w14:paraId="3F92F575" w14:textId="77777777" w:rsidR="00F0715F" w:rsidDel="00EC4595" w:rsidRDefault="00F0715F" w:rsidP="00520757">
      <w:pPr>
        <w:spacing w:line="276" w:lineRule="auto"/>
        <w:rPr>
          <w:del w:id="1243" w:author="DELL" w:date="2025-12-12T13:41:00Z" w16du:dateUtc="2025-12-12T06:41:00Z"/>
          <w:lang w:val="zh-CN"/>
        </w:rPr>
      </w:pPr>
    </w:p>
    <w:p w14:paraId="03DF4E71" w14:textId="77777777" w:rsidR="00F0715F" w:rsidRPr="00EC4595" w:rsidDel="002764DE" w:rsidRDefault="00F0715F" w:rsidP="00520757">
      <w:pPr>
        <w:spacing w:line="276" w:lineRule="auto"/>
        <w:rPr>
          <w:del w:id="1244" w:author="DELL" w:date="2025-12-11T19:16:00Z" w16du:dateUtc="2025-12-11T12:16:00Z"/>
          <w:lang w:val="vi-VN"/>
          <w:rPrChange w:id="1245" w:author="DELL" w:date="2025-12-12T13:41:00Z" w16du:dateUtc="2025-12-12T06:41:00Z">
            <w:rPr>
              <w:del w:id="1246" w:author="DELL" w:date="2025-12-11T19:16:00Z" w16du:dateUtc="2025-12-11T12:16:00Z"/>
              <w:lang w:val="zh-CN"/>
            </w:rPr>
          </w:rPrChange>
        </w:rPr>
      </w:pPr>
    </w:p>
    <w:p w14:paraId="28D0FCB9" w14:textId="77777777" w:rsidR="00F0715F" w:rsidDel="002764DE" w:rsidRDefault="00F0715F" w:rsidP="00520757">
      <w:pPr>
        <w:spacing w:line="276" w:lineRule="auto"/>
        <w:rPr>
          <w:del w:id="1247" w:author="DELL" w:date="2025-12-11T19:16:00Z" w16du:dateUtc="2025-12-11T12:16:00Z"/>
          <w:lang w:val="zh-CN"/>
        </w:rPr>
      </w:pPr>
    </w:p>
    <w:p w14:paraId="747C1D78" w14:textId="77777777" w:rsidR="00F0715F" w:rsidDel="002764DE" w:rsidRDefault="00F0715F" w:rsidP="00520757">
      <w:pPr>
        <w:spacing w:line="276" w:lineRule="auto"/>
        <w:rPr>
          <w:del w:id="1248" w:author="DELL" w:date="2025-12-11T19:16:00Z" w16du:dateUtc="2025-12-11T12:16:00Z"/>
          <w:lang w:val="zh-CN"/>
        </w:rPr>
      </w:pPr>
    </w:p>
    <w:p w14:paraId="588383BF" w14:textId="77777777" w:rsidR="00F0715F" w:rsidDel="002764DE" w:rsidRDefault="00F0715F" w:rsidP="00520757">
      <w:pPr>
        <w:spacing w:line="276" w:lineRule="auto"/>
        <w:rPr>
          <w:del w:id="1249" w:author="DELL" w:date="2025-12-11T19:16:00Z" w16du:dateUtc="2025-12-11T12:16:00Z"/>
          <w:lang w:val="zh-CN"/>
        </w:rPr>
      </w:pPr>
    </w:p>
    <w:p w14:paraId="486219AB" w14:textId="77777777" w:rsidR="00F0715F" w:rsidRPr="002764DE" w:rsidRDefault="00F0715F">
      <w:pPr>
        <w:spacing w:line="276" w:lineRule="auto"/>
        <w:ind w:firstLine="0"/>
        <w:rPr>
          <w:lang w:val="vi-VN"/>
          <w:rPrChange w:id="1250" w:author="DELL" w:date="2025-12-11T19:16:00Z" w16du:dateUtc="2025-12-11T12:16:00Z">
            <w:rPr>
              <w:lang w:val="zh-CN"/>
            </w:rPr>
          </w:rPrChange>
        </w:rPr>
        <w:pPrChange w:id="1251" w:author="DELL" w:date="2025-12-11T19:16:00Z" w16du:dateUtc="2025-12-11T12:16:00Z">
          <w:pPr>
            <w:spacing w:line="276" w:lineRule="auto"/>
          </w:pPr>
        </w:pPrChange>
      </w:pPr>
    </w:p>
    <w:p w14:paraId="767F8272" w14:textId="77777777" w:rsidR="00F0715F" w:rsidRDefault="00000000">
      <w:pPr>
        <w:pStyle w:val="Heading2"/>
        <w:numPr>
          <w:ilvl w:val="1"/>
          <w:numId w:val="13"/>
        </w:numPr>
        <w:pPrChange w:id="1252" w:author="DELL" w:date="2025-12-12T13:52:00Z" w16du:dateUtc="2025-12-12T06:52:00Z">
          <w:pPr>
            <w:pStyle w:val="Heading2"/>
            <w:numPr>
              <w:numId w:val="13"/>
            </w:numPr>
            <w:spacing w:before="120" w:after="120" w:line="276" w:lineRule="auto"/>
            <w:ind w:left="1440" w:hanging="720"/>
          </w:pPr>
        </w:pPrChange>
      </w:pPr>
      <w:bookmarkStart w:id="1253" w:name="_Toc216307568"/>
      <w:bookmarkStart w:id="1254" w:name="_Toc216307920"/>
      <w:bookmarkStart w:id="1255" w:name="_Toc216373506"/>
      <w:bookmarkStart w:id="1256" w:name="_Toc216440166"/>
      <w:bookmarkStart w:id="1257" w:name="_Toc216441982"/>
      <w:bookmarkEnd w:id="1240"/>
      <w:r>
        <w:lastRenderedPageBreak/>
        <w:t>Yêu cầu chức năng</w:t>
      </w:r>
      <w:bookmarkEnd w:id="1253"/>
      <w:bookmarkEnd w:id="1254"/>
      <w:bookmarkEnd w:id="1255"/>
      <w:bookmarkEnd w:id="1256"/>
      <w:bookmarkEnd w:id="1257"/>
      <w:r>
        <w:t xml:space="preserve"> </w:t>
      </w:r>
    </w:p>
    <w:tbl>
      <w:tblPr>
        <w:tblStyle w:val="Table"/>
        <w:tblW w:w="4996"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258" w:author="DELL" w:date="2025-12-12T21:29:00Z" w16du:dateUtc="2025-12-12T14:29:00Z">
          <w:tblPr>
            <w:tblStyle w:val="Table"/>
            <w:tblW w:w="5000" w:type="pct"/>
            <w:tblInd w:w="0" w:type="dxa"/>
            <w:tblLayout w:type="fixed"/>
            <w:tblLook w:val="04A0" w:firstRow="1" w:lastRow="0" w:firstColumn="1" w:lastColumn="0" w:noHBand="0" w:noVBand="1"/>
          </w:tblPr>
        </w:tblPrChange>
      </w:tblPr>
      <w:tblGrid>
        <w:gridCol w:w="980"/>
        <w:gridCol w:w="2694"/>
        <w:gridCol w:w="1707"/>
        <w:gridCol w:w="1714"/>
        <w:gridCol w:w="1959"/>
        <w:tblGridChange w:id="1259">
          <w:tblGrid>
            <w:gridCol w:w="5"/>
            <w:gridCol w:w="976"/>
            <w:gridCol w:w="4"/>
            <w:gridCol w:w="2693"/>
            <w:gridCol w:w="1"/>
            <w:gridCol w:w="1707"/>
            <w:gridCol w:w="8"/>
            <w:gridCol w:w="1706"/>
            <w:gridCol w:w="10"/>
            <w:gridCol w:w="1949"/>
            <w:gridCol w:w="12"/>
          </w:tblGrid>
        </w:tblGridChange>
      </w:tblGrid>
      <w:tr w:rsidR="00F0715F" w14:paraId="6C555BD7" w14:textId="77777777" w:rsidTr="000340BA">
        <w:trPr>
          <w:cnfStyle w:val="100000000000" w:firstRow="1" w:lastRow="0" w:firstColumn="0" w:lastColumn="0" w:oddVBand="0" w:evenVBand="0" w:oddHBand="0" w:evenHBand="0" w:firstRowFirstColumn="0" w:firstRowLastColumn="0" w:lastRowFirstColumn="0" w:lastRowLastColumn="0"/>
          <w:tblHeader/>
          <w:trPrChange w:id="1260" w:author="DELL" w:date="2025-12-12T21:29:00Z" w16du:dateUtc="2025-12-12T14:29:00Z">
            <w:trPr>
              <w:tblHeader/>
            </w:trPr>
          </w:trPrChange>
        </w:trPr>
        <w:tc>
          <w:tcPr>
            <w:tcW w:w="981" w:type="dxa"/>
            <w:tcBorders>
              <w:bottom w:val="none" w:sz="0" w:space="0" w:color="auto"/>
            </w:tcBorders>
            <w:tcPrChange w:id="1261" w:author="DELL" w:date="2025-12-12T21:29:00Z" w16du:dateUtc="2025-12-12T14:29:00Z">
              <w:tcPr>
                <w:tcW w:w="856" w:type="dxa"/>
                <w:gridSpan w:val="2"/>
              </w:tcPr>
            </w:tcPrChange>
          </w:tcPr>
          <w:p w14:paraId="14BC3AA4" w14:textId="77777777" w:rsidR="00F0715F" w:rsidRPr="00520757" w:rsidRDefault="00000000">
            <w:pPr>
              <w:pStyle w:val="Compact"/>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 w:val="28"/>
                <w:szCs w:val="28"/>
              </w:rPr>
              <w:pPrChange w:id="1262" w:author="DELL" w:date="2025-12-12T13:44:00Z" w16du:dateUtc="2025-12-12T06:44:00Z">
                <w:pPr>
                  <w:pStyle w:val="Compact"/>
                  <w:spacing w:line="276" w:lineRule="auto"/>
                  <w:jc w:val="center"/>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 w:val="28"/>
                <w:szCs w:val="28"/>
              </w:rPr>
              <w:t>ID</w:t>
            </w:r>
          </w:p>
        </w:tc>
        <w:tc>
          <w:tcPr>
            <w:tcW w:w="2697" w:type="dxa"/>
            <w:tcBorders>
              <w:bottom w:val="none" w:sz="0" w:space="0" w:color="auto"/>
            </w:tcBorders>
            <w:tcPrChange w:id="1263" w:author="DELL" w:date="2025-12-12T21:29:00Z" w16du:dateUtc="2025-12-12T14:29:00Z">
              <w:tcPr>
                <w:tcW w:w="2354" w:type="dxa"/>
                <w:gridSpan w:val="2"/>
              </w:tcPr>
            </w:tcPrChange>
          </w:tcPr>
          <w:p w14:paraId="1422565C" w14:textId="77777777" w:rsidR="00F0715F" w:rsidRPr="00520757" w:rsidRDefault="00000000">
            <w:pPr>
              <w:pStyle w:val="Compact"/>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 w:val="28"/>
                <w:szCs w:val="28"/>
              </w:rPr>
              <w:pPrChange w:id="1264" w:author="DELL" w:date="2025-12-12T13:44:00Z" w16du:dateUtc="2025-12-12T06:44:00Z">
                <w:pPr>
                  <w:pStyle w:val="Compact"/>
                  <w:spacing w:line="276" w:lineRule="auto"/>
                  <w:jc w:val="center"/>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 w:val="28"/>
                <w:szCs w:val="28"/>
              </w:rPr>
              <w:t>Chức năng</w:t>
            </w:r>
          </w:p>
        </w:tc>
        <w:tc>
          <w:tcPr>
            <w:tcW w:w="1709" w:type="dxa"/>
            <w:tcBorders>
              <w:bottom w:val="none" w:sz="0" w:space="0" w:color="auto"/>
            </w:tcBorders>
            <w:tcPrChange w:id="1265" w:author="DELL" w:date="2025-12-12T21:29:00Z" w16du:dateUtc="2025-12-12T14:29:00Z">
              <w:tcPr>
                <w:tcW w:w="1498" w:type="dxa"/>
                <w:gridSpan w:val="3"/>
              </w:tcPr>
            </w:tcPrChange>
          </w:tcPr>
          <w:p w14:paraId="0457C46B" w14:textId="77777777" w:rsidR="00F0715F" w:rsidRPr="00520757" w:rsidRDefault="00000000">
            <w:pPr>
              <w:pStyle w:val="Compact"/>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 w:val="28"/>
                <w:szCs w:val="28"/>
              </w:rPr>
              <w:pPrChange w:id="1266" w:author="DELL" w:date="2025-12-12T13:44:00Z" w16du:dateUtc="2025-12-12T06:44:00Z">
                <w:pPr>
                  <w:pStyle w:val="Compact"/>
                  <w:spacing w:line="276" w:lineRule="auto"/>
                  <w:jc w:val="center"/>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 w:val="28"/>
                <w:szCs w:val="28"/>
              </w:rPr>
              <w:t>Mô tả</w:t>
            </w:r>
          </w:p>
        </w:tc>
        <w:tc>
          <w:tcPr>
            <w:tcW w:w="1716" w:type="dxa"/>
            <w:tcBorders>
              <w:bottom w:val="none" w:sz="0" w:space="0" w:color="auto"/>
            </w:tcBorders>
            <w:tcPrChange w:id="1267" w:author="DELL" w:date="2025-12-12T21:29:00Z" w16du:dateUtc="2025-12-12T14:29:00Z">
              <w:tcPr>
                <w:tcW w:w="1498" w:type="dxa"/>
                <w:gridSpan w:val="2"/>
              </w:tcPr>
            </w:tcPrChange>
          </w:tcPr>
          <w:p w14:paraId="3616EACE" w14:textId="77777777" w:rsidR="00F0715F" w:rsidRPr="00520757" w:rsidRDefault="00000000">
            <w:pPr>
              <w:pStyle w:val="Compact"/>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 w:val="28"/>
                <w:szCs w:val="28"/>
              </w:rPr>
              <w:pPrChange w:id="1268" w:author="DELL" w:date="2025-12-12T13:44:00Z" w16du:dateUtc="2025-12-12T06:44:00Z">
                <w:pPr>
                  <w:pStyle w:val="Compact"/>
                  <w:spacing w:line="276" w:lineRule="auto"/>
                  <w:jc w:val="center"/>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 w:val="28"/>
                <w:szCs w:val="28"/>
              </w:rPr>
              <w:t>Actor</w:t>
            </w:r>
          </w:p>
        </w:tc>
        <w:tc>
          <w:tcPr>
            <w:tcW w:w="1961" w:type="dxa"/>
            <w:tcBorders>
              <w:bottom w:val="none" w:sz="0" w:space="0" w:color="auto"/>
            </w:tcBorders>
            <w:tcPrChange w:id="1269" w:author="DELL" w:date="2025-12-12T21:29:00Z" w16du:dateUtc="2025-12-12T14:29:00Z">
              <w:tcPr>
                <w:tcW w:w="1712" w:type="dxa"/>
                <w:gridSpan w:val="2"/>
              </w:tcPr>
            </w:tcPrChange>
          </w:tcPr>
          <w:p w14:paraId="283AA193" w14:textId="77777777" w:rsidR="00F0715F" w:rsidRPr="00520757" w:rsidRDefault="00000000">
            <w:pPr>
              <w:pStyle w:val="Compact"/>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sz w:val="28"/>
                <w:szCs w:val="28"/>
              </w:rPr>
              <w:pPrChange w:id="1270" w:author="DELL" w:date="2025-12-12T13:44:00Z" w16du:dateUtc="2025-12-12T06:44:00Z">
                <w:pPr>
                  <w:pStyle w:val="Compact"/>
                  <w:spacing w:line="276" w:lineRule="auto"/>
                  <w:jc w:val="center"/>
                  <w:cnfStyle w:val="100000000000" w:firstRow="1" w:lastRow="0" w:firstColumn="0" w:lastColumn="0" w:oddVBand="0" w:evenVBand="0" w:oddHBand="0" w:evenHBand="0" w:firstRowFirstColumn="0" w:firstRowLastColumn="0" w:lastRowFirstColumn="0" w:lastRowLastColumn="0"/>
                </w:pPr>
              </w:pPrChange>
            </w:pPr>
            <w:r w:rsidRPr="00520757">
              <w:rPr>
                <w:rFonts w:asciiTheme="majorHAnsi" w:hAnsiTheme="majorHAnsi" w:cstheme="majorHAnsi"/>
                <w:b/>
                <w:bCs/>
                <w:sz w:val="28"/>
                <w:szCs w:val="28"/>
              </w:rPr>
              <w:t>Ưu tiên</w:t>
            </w:r>
          </w:p>
        </w:tc>
      </w:tr>
      <w:tr w:rsidR="00F0715F" w14:paraId="259B4619" w14:textId="77777777" w:rsidTr="000340BA">
        <w:tc>
          <w:tcPr>
            <w:tcW w:w="981" w:type="dxa"/>
            <w:tcPrChange w:id="1271" w:author="DELL" w:date="2025-12-12T21:29:00Z" w16du:dateUtc="2025-12-12T14:29:00Z">
              <w:tcPr>
                <w:tcW w:w="856" w:type="dxa"/>
                <w:gridSpan w:val="2"/>
              </w:tcPr>
            </w:tcPrChange>
          </w:tcPr>
          <w:p w14:paraId="21B14656" w14:textId="77777777" w:rsidR="00F0715F" w:rsidRDefault="00000000">
            <w:pPr>
              <w:pStyle w:val="Compact"/>
              <w:spacing w:line="276" w:lineRule="auto"/>
              <w:ind w:firstLine="0"/>
              <w:rPr>
                <w:rFonts w:asciiTheme="majorHAnsi" w:hAnsiTheme="majorHAnsi" w:cstheme="majorHAnsi"/>
                <w:sz w:val="28"/>
                <w:szCs w:val="28"/>
              </w:rPr>
              <w:pPrChange w:id="1272" w:author="DELL" w:date="2025-12-12T13:42:00Z" w16du:dateUtc="2025-12-12T06:42:00Z">
                <w:pPr>
                  <w:pStyle w:val="Compact"/>
                  <w:spacing w:line="276" w:lineRule="auto"/>
                  <w:jc w:val="center"/>
                </w:pPr>
              </w:pPrChange>
            </w:pPr>
            <w:r>
              <w:rPr>
                <w:rFonts w:asciiTheme="majorHAnsi" w:hAnsiTheme="majorHAnsi" w:cstheme="majorHAnsi"/>
                <w:sz w:val="28"/>
                <w:szCs w:val="28"/>
              </w:rPr>
              <w:t>FR-01</w:t>
            </w:r>
          </w:p>
        </w:tc>
        <w:tc>
          <w:tcPr>
            <w:tcW w:w="2697" w:type="dxa"/>
            <w:tcPrChange w:id="1273" w:author="DELL" w:date="2025-12-12T21:29:00Z" w16du:dateUtc="2025-12-12T14:29:00Z">
              <w:tcPr>
                <w:tcW w:w="2354" w:type="dxa"/>
                <w:gridSpan w:val="2"/>
              </w:tcPr>
            </w:tcPrChange>
          </w:tcPr>
          <w:p w14:paraId="28E41534" w14:textId="77777777" w:rsidR="00F0715F" w:rsidRDefault="00000000">
            <w:pPr>
              <w:pStyle w:val="Compact"/>
              <w:spacing w:line="276" w:lineRule="auto"/>
              <w:ind w:firstLine="0"/>
              <w:rPr>
                <w:rFonts w:asciiTheme="majorHAnsi" w:hAnsiTheme="majorHAnsi" w:cstheme="majorHAnsi"/>
                <w:sz w:val="28"/>
                <w:szCs w:val="28"/>
              </w:rPr>
              <w:pPrChange w:id="1274" w:author="DELL" w:date="2025-12-12T13:44:00Z" w16du:dateUtc="2025-12-12T06:44:00Z">
                <w:pPr>
                  <w:pStyle w:val="Compact"/>
                  <w:spacing w:line="276" w:lineRule="auto"/>
                  <w:jc w:val="center"/>
                </w:pPr>
              </w:pPrChange>
            </w:pPr>
            <w:r>
              <w:rPr>
                <w:rFonts w:asciiTheme="majorHAnsi" w:hAnsiTheme="majorHAnsi" w:cstheme="majorHAnsi"/>
                <w:sz w:val="28"/>
                <w:szCs w:val="28"/>
              </w:rPr>
              <w:t>Duyệt danh sách sản phẩm</w:t>
            </w:r>
          </w:p>
        </w:tc>
        <w:tc>
          <w:tcPr>
            <w:tcW w:w="1709" w:type="dxa"/>
            <w:tcPrChange w:id="1275" w:author="DELL" w:date="2025-12-12T21:29:00Z" w16du:dateUtc="2025-12-12T14:29:00Z">
              <w:tcPr>
                <w:tcW w:w="1498" w:type="dxa"/>
                <w:gridSpan w:val="3"/>
              </w:tcPr>
            </w:tcPrChange>
          </w:tcPr>
          <w:p w14:paraId="510E3C10" w14:textId="77777777" w:rsidR="00F0715F" w:rsidRDefault="00000000">
            <w:pPr>
              <w:pStyle w:val="Compact"/>
              <w:spacing w:line="276" w:lineRule="auto"/>
              <w:ind w:firstLine="0"/>
              <w:rPr>
                <w:rFonts w:asciiTheme="majorHAnsi" w:hAnsiTheme="majorHAnsi" w:cstheme="majorHAnsi"/>
                <w:sz w:val="28"/>
                <w:szCs w:val="28"/>
              </w:rPr>
              <w:pPrChange w:id="1276" w:author="DELL" w:date="2025-12-12T13:42:00Z" w16du:dateUtc="2025-12-12T06:42:00Z">
                <w:pPr>
                  <w:pStyle w:val="Compact"/>
                  <w:spacing w:line="276" w:lineRule="auto"/>
                  <w:jc w:val="center"/>
                </w:pPr>
              </w:pPrChange>
            </w:pPr>
            <w:r>
              <w:rPr>
                <w:rFonts w:asciiTheme="majorHAnsi" w:hAnsiTheme="majorHAnsi" w:cstheme="majorHAnsi"/>
                <w:sz w:val="28"/>
                <w:szCs w:val="28"/>
              </w:rPr>
              <w:t>Hiển thị sản phẩm với bộ lọc cơ bản (size, topping phổ biến)</w:t>
            </w:r>
          </w:p>
        </w:tc>
        <w:tc>
          <w:tcPr>
            <w:tcW w:w="1716" w:type="dxa"/>
            <w:tcPrChange w:id="1277" w:author="DELL" w:date="2025-12-12T21:29:00Z" w16du:dateUtc="2025-12-12T14:29:00Z">
              <w:tcPr>
                <w:tcW w:w="1498" w:type="dxa"/>
                <w:gridSpan w:val="2"/>
              </w:tcPr>
            </w:tcPrChange>
          </w:tcPr>
          <w:p w14:paraId="2A23194A" w14:textId="77777777" w:rsidR="00F0715F" w:rsidRDefault="00000000">
            <w:pPr>
              <w:pStyle w:val="Compact"/>
              <w:spacing w:line="276" w:lineRule="auto"/>
              <w:ind w:firstLine="0"/>
              <w:rPr>
                <w:rFonts w:asciiTheme="majorHAnsi" w:hAnsiTheme="majorHAnsi" w:cstheme="majorHAnsi"/>
                <w:sz w:val="28"/>
                <w:szCs w:val="28"/>
              </w:rPr>
              <w:pPrChange w:id="1278" w:author="DELL" w:date="2025-12-12T13:42:00Z" w16du:dateUtc="2025-12-12T06:42:00Z">
                <w:pPr>
                  <w:pStyle w:val="Compact"/>
                  <w:spacing w:line="276" w:lineRule="auto"/>
                  <w:jc w:val="center"/>
                </w:pPr>
              </w:pPrChange>
            </w:pPr>
            <w:r>
              <w:rPr>
                <w:rFonts w:asciiTheme="majorHAnsi" w:hAnsiTheme="majorHAnsi" w:cstheme="majorHAnsi"/>
                <w:sz w:val="28"/>
                <w:szCs w:val="28"/>
              </w:rPr>
              <w:t>Customer</w:t>
            </w:r>
          </w:p>
        </w:tc>
        <w:tc>
          <w:tcPr>
            <w:tcW w:w="1961" w:type="dxa"/>
            <w:tcPrChange w:id="1279" w:author="DELL" w:date="2025-12-12T21:29:00Z" w16du:dateUtc="2025-12-12T14:29:00Z">
              <w:tcPr>
                <w:tcW w:w="1712" w:type="dxa"/>
                <w:gridSpan w:val="2"/>
              </w:tcPr>
            </w:tcPrChange>
          </w:tcPr>
          <w:p w14:paraId="1F8DFFCE" w14:textId="1B7B284C" w:rsidR="00F0715F" w:rsidRPr="00EC4595" w:rsidRDefault="00EC4595">
            <w:pPr>
              <w:pStyle w:val="Compact"/>
              <w:spacing w:line="276" w:lineRule="auto"/>
              <w:rPr>
                <w:rFonts w:asciiTheme="majorHAnsi" w:hAnsiTheme="majorHAnsi" w:cstheme="majorHAnsi"/>
                <w:sz w:val="28"/>
                <w:szCs w:val="28"/>
                <w:lang w:val="vi-VN"/>
                <w:rPrChange w:id="1280" w:author="DELL" w:date="2025-12-12T13:44:00Z" w16du:dateUtc="2025-12-12T06:44:00Z">
                  <w:rPr>
                    <w:rFonts w:asciiTheme="majorHAnsi" w:hAnsiTheme="majorHAnsi" w:cstheme="majorHAnsi"/>
                    <w:sz w:val="28"/>
                    <w:szCs w:val="28"/>
                  </w:rPr>
                </w:rPrChange>
              </w:rPr>
              <w:pPrChange w:id="1281" w:author="DELL" w:date="2025-12-12T13:44:00Z" w16du:dateUtc="2025-12-12T06:44:00Z">
                <w:pPr>
                  <w:pStyle w:val="Compact"/>
                  <w:spacing w:line="276" w:lineRule="auto"/>
                  <w:jc w:val="center"/>
                </w:pPr>
              </w:pPrChange>
            </w:pPr>
            <w:ins w:id="1282" w:author="DELL" w:date="2025-12-12T13:44:00Z" w16du:dateUtc="2025-12-12T06:44:00Z">
              <w:r>
                <w:rPr>
                  <w:rFonts w:asciiTheme="majorHAnsi" w:hAnsiTheme="majorHAnsi" w:cstheme="majorHAnsi"/>
                  <w:sz w:val="28"/>
                  <w:szCs w:val="28"/>
                  <w:lang w:val="vi-VN"/>
                </w:rPr>
                <w:t>M</w:t>
              </w:r>
            </w:ins>
            <w:del w:id="1283" w:author="DELL" w:date="2025-12-12T13:44:00Z" w16du:dateUtc="2025-12-12T06:44:00Z">
              <w:r w:rsidDel="00EC4595">
                <w:rPr>
                  <w:rFonts w:asciiTheme="majorHAnsi" w:hAnsiTheme="majorHAnsi" w:cstheme="majorHAnsi"/>
                  <w:sz w:val="28"/>
                  <w:szCs w:val="28"/>
                </w:rPr>
                <w:delText>M</w:delText>
              </w:r>
            </w:del>
          </w:p>
        </w:tc>
      </w:tr>
      <w:tr w:rsidR="00F0715F" w14:paraId="18045FA9" w14:textId="77777777" w:rsidTr="000340BA">
        <w:tc>
          <w:tcPr>
            <w:tcW w:w="981" w:type="dxa"/>
            <w:tcPrChange w:id="1284" w:author="DELL" w:date="2025-12-12T21:29:00Z" w16du:dateUtc="2025-12-12T14:29:00Z">
              <w:tcPr>
                <w:tcW w:w="856" w:type="dxa"/>
                <w:gridSpan w:val="2"/>
              </w:tcPr>
            </w:tcPrChange>
          </w:tcPr>
          <w:p w14:paraId="50DCF2C4" w14:textId="77777777" w:rsidR="00F0715F" w:rsidRDefault="00000000">
            <w:pPr>
              <w:pStyle w:val="Compact"/>
              <w:spacing w:line="276" w:lineRule="auto"/>
              <w:ind w:firstLine="0"/>
              <w:rPr>
                <w:rFonts w:asciiTheme="majorHAnsi" w:hAnsiTheme="majorHAnsi" w:cstheme="majorHAnsi"/>
                <w:sz w:val="28"/>
                <w:szCs w:val="28"/>
              </w:rPr>
              <w:pPrChange w:id="1285" w:author="DELL" w:date="2025-12-12T13:42:00Z" w16du:dateUtc="2025-12-12T06:42:00Z">
                <w:pPr>
                  <w:pStyle w:val="Compact"/>
                  <w:spacing w:line="276" w:lineRule="auto"/>
                  <w:jc w:val="center"/>
                </w:pPr>
              </w:pPrChange>
            </w:pPr>
            <w:r>
              <w:rPr>
                <w:rFonts w:asciiTheme="majorHAnsi" w:hAnsiTheme="majorHAnsi" w:cstheme="majorHAnsi"/>
                <w:sz w:val="28"/>
                <w:szCs w:val="28"/>
              </w:rPr>
              <w:t>FR-02</w:t>
            </w:r>
          </w:p>
        </w:tc>
        <w:tc>
          <w:tcPr>
            <w:tcW w:w="2697" w:type="dxa"/>
            <w:tcPrChange w:id="1286" w:author="DELL" w:date="2025-12-12T21:29:00Z" w16du:dateUtc="2025-12-12T14:29:00Z">
              <w:tcPr>
                <w:tcW w:w="2354" w:type="dxa"/>
                <w:gridSpan w:val="2"/>
              </w:tcPr>
            </w:tcPrChange>
          </w:tcPr>
          <w:p w14:paraId="475A2032" w14:textId="77777777" w:rsidR="00F0715F" w:rsidRDefault="00000000">
            <w:pPr>
              <w:pStyle w:val="Compact"/>
              <w:spacing w:line="276" w:lineRule="auto"/>
              <w:ind w:firstLine="0"/>
              <w:rPr>
                <w:rFonts w:asciiTheme="majorHAnsi" w:hAnsiTheme="majorHAnsi" w:cstheme="majorHAnsi"/>
                <w:sz w:val="28"/>
                <w:szCs w:val="28"/>
              </w:rPr>
              <w:pPrChange w:id="1287" w:author="DELL" w:date="2025-12-12T13:44:00Z" w16du:dateUtc="2025-12-12T06:44:00Z">
                <w:pPr>
                  <w:pStyle w:val="Compact"/>
                  <w:spacing w:line="276" w:lineRule="auto"/>
                  <w:jc w:val="center"/>
                </w:pPr>
              </w:pPrChange>
            </w:pPr>
            <w:r>
              <w:rPr>
                <w:rFonts w:asciiTheme="majorHAnsi" w:hAnsiTheme="majorHAnsi" w:cstheme="majorHAnsi"/>
                <w:sz w:val="28"/>
                <w:szCs w:val="28"/>
              </w:rPr>
              <w:t>Xem chi tiết sản phẩm</w:t>
            </w:r>
          </w:p>
        </w:tc>
        <w:tc>
          <w:tcPr>
            <w:tcW w:w="1709" w:type="dxa"/>
            <w:tcPrChange w:id="1288" w:author="DELL" w:date="2025-12-12T21:29:00Z" w16du:dateUtc="2025-12-12T14:29:00Z">
              <w:tcPr>
                <w:tcW w:w="1498" w:type="dxa"/>
                <w:gridSpan w:val="3"/>
              </w:tcPr>
            </w:tcPrChange>
          </w:tcPr>
          <w:p w14:paraId="6791F395" w14:textId="77777777" w:rsidR="00F0715F" w:rsidRDefault="00000000">
            <w:pPr>
              <w:pStyle w:val="Compact"/>
              <w:spacing w:line="276" w:lineRule="auto"/>
              <w:ind w:firstLine="0"/>
              <w:rPr>
                <w:rFonts w:asciiTheme="majorHAnsi" w:hAnsiTheme="majorHAnsi" w:cstheme="majorHAnsi"/>
                <w:sz w:val="28"/>
                <w:szCs w:val="28"/>
              </w:rPr>
              <w:pPrChange w:id="1289" w:author="DELL" w:date="2025-12-12T13:42:00Z" w16du:dateUtc="2025-12-12T06:42:00Z">
                <w:pPr>
                  <w:pStyle w:val="Compact"/>
                  <w:spacing w:line="276" w:lineRule="auto"/>
                  <w:jc w:val="center"/>
                </w:pPr>
              </w:pPrChange>
            </w:pPr>
            <w:r>
              <w:rPr>
                <w:rFonts w:asciiTheme="majorHAnsi" w:hAnsiTheme="majorHAnsi" w:cstheme="majorHAnsi"/>
                <w:sz w:val="28"/>
                <w:szCs w:val="28"/>
              </w:rPr>
              <w:t>Cho phép chọn size, topping, cập nhật giá động</w:t>
            </w:r>
          </w:p>
        </w:tc>
        <w:tc>
          <w:tcPr>
            <w:tcW w:w="1716" w:type="dxa"/>
            <w:tcPrChange w:id="1290" w:author="DELL" w:date="2025-12-12T21:29:00Z" w16du:dateUtc="2025-12-12T14:29:00Z">
              <w:tcPr>
                <w:tcW w:w="1498" w:type="dxa"/>
                <w:gridSpan w:val="2"/>
              </w:tcPr>
            </w:tcPrChange>
          </w:tcPr>
          <w:p w14:paraId="653A77AA" w14:textId="77777777" w:rsidR="00F0715F" w:rsidRDefault="00000000">
            <w:pPr>
              <w:pStyle w:val="Compact"/>
              <w:spacing w:line="276" w:lineRule="auto"/>
              <w:ind w:firstLine="0"/>
              <w:rPr>
                <w:rFonts w:asciiTheme="majorHAnsi" w:hAnsiTheme="majorHAnsi" w:cstheme="majorHAnsi"/>
                <w:sz w:val="28"/>
                <w:szCs w:val="28"/>
              </w:rPr>
              <w:pPrChange w:id="1291" w:author="DELL" w:date="2025-12-12T13:42:00Z" w16du:dateUtc="2025-12-12T06:42:00Z">
                <w:pPr>
                  <w:pStyle w:val="Compact"/>
                  <w:spacing w:line="276" w:lineRule="auto"/>
                  <w:jc w:val="center"/>
                </w:pPr>
              </w:pPrChange>
            </w:pPr>
            <w:r>
              <w:rPr>
                <w:rFonts w:asciiTheme="majorHAnsi" w:hAnsiTheme="majorHAnsi" w:cstheme="majorHAnsi"/>
                <w:sz w:val="28"/>
                <w:szCs w:val="28"/>
              </w:rPr>
              <w:t>Customer</w:t>
            </w:r>
          </w:p>
        </w:tc>
        <w:tc>
          <w:tcPr>
            <w:tcW w:w="1961" w:type="dxa"/>
            <w:tcPrChange w:id="1292" w:author="DELL" w:date="2025-12-12T21:29:00Z" w16du:dateUtc="2025-12-12T14:29:00Z">
              <w:tcPr>
                <w:tcW w:w="1712" w:type="dxa"/>
                <w:gridSpan w:val="2"/>
              </w:tcPr>
            </w:tcPrChange>
          </w:tcPr>
          <w:p w14:paraId="0F0D9B1D" w14:textId="77777777" w:rsidR="00F0715F" w:rsidRDefault="00000000">
            <w:pPr>
              <w:pStyle w:val="Compact"/>
              <w:spacing w:line="276" w:lineRule="auto"/>
              <w:rPr>
                <w:rFonts w:asciiTheme="majorHAnsi" w:hAnsiTheme="majorHAnsi" w:cstheme="majorHAnsi"/>
                <w:sz w:val="28"/>
                <w:szCs w:val="28"/>
              </w:rPr>
              <w:pPrChange w:id="129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0D143552" w14:textId="77777777" w:rsidTr="000340BA">
        <w:tc>
          <w:tcPr>
            <w:tcW w:w="981" w:type="dxa"/>
            <w:tcPrChange w:id="1294" w:author="DELL" w:date="2025-12-12T21:29:00Z" w16du:dateUtc="2025-12-12T14:29:00Z">
              <w:tcPr>
                <w:tcW w:w="856" w:type="dxa"/>
                <w:gridSpan w:val="2"/>
              </w:tcPr>
            </w:tcPrChange>
          </w:tcPr>
          <w:p w14:paraId="7AD68BBD" w14:textId="77777777" w:rsidR="00F0715F" w:rsidRDefault="00000000">
            <w:pPr>
              <w:pStyle w:val="Compact"/>
              <w:spacing w:line="276" w:lineRule="auto"/>
              <w:ind w:firstLine="0"/>
              <w:rPr>
                <w:rFonts w:asciiTheme="majorHAnsi" w:hAnsiTheme="majorHAnsi" w:cstheme="majorHAnsi"/>
                <w:sz w:val="28"/>
                <w:szCs w:val="28"/>
              </w:rPr>
              <w:pPrChange w:id="1295" w:author="DELL" w:date="2025-12-12T13:42:00Z" w16du:dateUtc="2025-12-12T06:42:00Z">
                <w:pPr>
                  <w:pStyle w:val="Compact"/>
                  <w:spacing w:line="276" w:lineRule="auto"/>
                  <w:jc w:val="center"/>
                </w:pPr>
              </w:pPrChange>
            </w:pPr>
            <w:r>
              <w:rPr>
                <w:rFonts w:asciiTheme="majorHAnsi" w:hAnsiTheme="majorHAnsi" w:cstheme="majorHAnsi"/>
                <w:sz w:val="28"/>
                <w:szCs w:val="28"/>
              </w:rPr>
              <w:t>FR-03</w:t>
            </w:r>
          </w:p>
        </w:tc>
        <w:tc>
          <w:tcPr>
            <w:tcW w:w="2697" w:type="dxa"/>
            <w:tcPrChange w:id="1296" w:author="DELL" w:date="2025-12-12T21:29:00Z" w16du:dateUtc="2025-12-12T14:29:00Z">
              <w:tcPr>
                <w:tcW w:w="2354" w:type="dxa"/>
                <w:gridSpan w:val="2"/>
              </w:tcPr>
            </w:tcPrChange>
          </w:tcPr>
          <w:p w14:paraId="13BBDE74" w14:textId="77777777" w:rsidR="00F0715F" w:rsidRDefault="00000000">
            <w:pPr>
              <w:pStyle w:val="Compact"/>
              <w:spacing w:line="276" w:lineRule="auto"/>
              <w:ind w:firstLine="0"/>
              <w:rPr>
                <w:rFonts w:asciiTheme="majorHAnsi" w:hAnsiTheme="majorHAnsi" w:cstheme="majorHAnsi"/>
                <w:sz w:val="28"/>
                <w:szCs w:val="28"/>
              </w:rPr>
              <w:pPrChange w:id="1297" w:author="DELL" w:date="2025-12-12T13:44:00Z" w16du:dateUtc="2025-12-12T06:44:00Z">
                <w:pPr>
                  <w:pStyle w:val="Compact"/>
                  <w:spacing w:line="276" w:lineRule="auto"/>
                  <w:jc w:val="center"/>
                </w:pPr>
              </w:pPrChange>
            </w:pPr>
            <w:r>
              <w:rPr>
                <w:rFonts w:asciiTheme="majorHAnsi" w:hAnsiTheme="majorHAnsi" w:cstheme="majorHAnsi"/>
                <w:sz w:val="28"/>
                <w:szCs w:val="28"/>
              </w:rPr>
              <w:t>Tính giá động client</w:t>
            </w:r>
          </w:p>
        </w:tc>
        <w:tc>
          <w:tcPr>
            <w:tcW w:w="1709" w:type="dxa"/>
            <w:tcPrChange w:id="1298" w:author="DELL" w:date="2025-12-12T21:29:00Z" w16du:dateUtc="2025-12-12T14:29:00Z">
              <w:tcPr>
                <w:tcW w:w="1498" w:type="dxa"/>
                <w:gridSpan w:val="3"/>
              </w:tcPr>
            </w:tcPrChange>
          </w:tcPr>
          <w:p w14:paraId="2951C74F" w14:textId="77777777" w:rsidR="00F0715F" w:rsidRDefault="00000000">
            <w:pPr>
              <w:pStyle w:val="Compact"/>
              <w:spacing w:line="276" w:lineRule="auto"/>
              <w:ind w:firstLine="0"/>
              <w:rPr>
                <w:rFonts w:asciiTheme="majorHAnsi" w:hAnsiTheme="majorHAnsi" w:cstheme="majorHAnsi"/>
                <w:sz w:val="28"/>
                <w:szCs w:val="28"/>
              </w:rPr>
              <w:pPrChange w:id="1299" w:author="DELL" w:date="2025-12-12T13:42:00Z" w16du:dateUtc="2025-12-12T06:42:00Z">
                <w:pPr>
                  <w:pStyle w:val="Compact"/>
                  <w:spacing w:line="276" w:lineRule="auto"/>
                  <w:jc w:val="center"/>
                </w:pPr>
              </w:pPrChange>
            </w:pPr>
            <w:r>
              <w:rPr>
                <w:rFonts w:asciiTheme="majorHAnsi" w:hAnsiTheme="majorHAnsi" w:cstheme="majorHAnsi"/>
                <w:sz w:val="28"/>
                <w:szCs w:val="28"/>
              </w:rPr>
              <w:t>Tính tổng giá ngay khi thay đổi size/topping</w:t>
            </w:r>
          </w:p>
        </w:tc>
        <w:tc>
          <w:tcPr>
            <w:tcW w:w="1716" w:type="dxa"/>
            <w:tcPrChange w:id="1300" w:author="DELL" w:date="2025-12-12T21:29:00Z" w16du:dateUtc="2025-12-12T14:29:00Z">
              <w:tcPr>
                <w:tcW w:w="1498" w:type="dxa"/>
                <w:gridSpan w:val="2"/>
              </w:tcPr>
            </w:tcPrChange>
          </w:tcPr>
          <w:p w14:paraId="4157D9E5" w14:textId="77777777" w:rsidR="00F0715F" w:rsidRDefault="00000000">
            <w:pPr>
              <w:pStyle w:val="Compact"/>
              <w:spacing w:line="276" w:lineRule="auto"/>
              <w:ind w:firstLine="0"/>
              <w:rPr>
                <w:rFonts w:asciiTheme="majorHAnsi" w:hAnsiTheme="majorHAnsi" w:cstheme="majorHAnsi"/>
                <w:sz w:val="28"/>
                <w:szCs w:val="28"/>
              </w:rPr>
              <w:pPrChange w:id="1301" w:author="DELL" w:date="2025-12-12T13:42:00Z" w16du:dateUtc="2025-12-12T06:42:00Z">
                <w:pPr>
                  <w:pStyle w:val="Compact"/>
                  <w:spacing w:line="276" w:lineRule="auto"/>
                  <w:jc w:val="center"/>
                </w:pPr>
              </w:pPrChange>
            </w:pPr>
            <w:r>
              <w:rPr>
                <w:rFonts w:asciiTheme="majorHAnsi" w:hAnsiTheme="majorHAnsi" w:cstheme="majorHAnsi"/>
                <w:sz w:val="28"/>
                <w:szCs w:val="28"/>
              </w:rPr>
              <w:t>Customer</w:t>
            </w:r>
          </w:p>
        </w:tc>
        <w:tc>
          <w:tcPr>
            <w:tcW w:w="1961" w:type="dxa"/>
            <w:tcPrChange w:id="1302" w:author="DELL" w:date="2025-12-12T21:29:00Z" w16du:dateUtc="2025-12-12T14:29:00Z">
              <w:tcPr>
                <w:tcW w:w="1712" w:type="dxa"/>
                <w:gridSpan w:val="2"/>
              </w:tcPr>
            </w:tcPrChange>
          </w:tcPr>
          <w:p w14:paraId="624F08DF" w14:textId="77777777" w:rsidR="00F0715F" w:rsidRDefault="00000000">
            <w:pPr>
              <w:pStyle w:val="Compact"/>
              <w:spacing w:line="276" w:lineRule="auto"/>
              <w:rPr>
                <w:rFonts w:asciiTheme="majorHAnsi" w:hAnsiTheme="majorHAnsi" w:cstheme="majorHAnsi"/>
                <w:sz w:val="28"/>
                <w:szCs w:val="28"/>
              </w:rPr>
              <w:pPrChange w:id="130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30A75AFD" w14:textId="77777777" w:rsidTr="000340BA">
        <w:tc>
          <w:tcPr>
            <w:tcW w:w="981" w:type="dxa"/>
            <w:tcPrChange w:id="1304" w:author="DELL" w:date="2025-12-12T21:29:00Z" w16du:dateUtc="2025-12-12T14:29:00Z">
              <w:tcPr>
                <w:tcW w:w="856" w:type="dxa"/>
                <w:gridSpan w:val="2"/>
              </w:tcPr>
            </w:tcPrChange>
          </w:tcPr>
          <w:p w14:paraId="5B4E4A41" w14:textId="77777777" w:rsidR="00F0715F" w:rsidRDefault="00000000">
            <w:pPr>
              <w:pStyle w:val="Compact"/>
              <w:spacing w:line="276" w:lineRule="auto"/>
              <w:ind w:firstLine="0"/>
              <w:rPr>
                <w:rFonts w:asciiTheme="majorHAnsi" w:hAnsiTheme="majorHAnsi" w:cstheme="majorHAnsi"/>
                <w:sz w:val="28"/>
                <w:szCs w:val="28"/>
              </w:rPr>
              <w:pPrChange w:id="1305" w:author="DELL" w:date="2025-12-12T13:42:00Z" w16du:dateUtc="2025-12-12T06:42:00Z">
                <w:pPr>
                  <w:pStyle w:val="Compact"/>
                  <w:spacing w:line="276" w:lineRule="auto"/>
                  <w:jc w:val="center"/>
                </w:pPr>
              </w:pPrChange>
            </w:pPr>
            <w:r>
              <w:rPr>
                <w:rFonts w:asciiTheme="majorHAnsi" w:hAnsiTheme="majorHAnsi" w:cstheme="majorHAnsi"/>
                <w:sz w:val="28"/>
                <w:szCs w:val="28"/>
              </w:rPr>
              <w:t>FR-04</w:t>
            </w:r>
          </w:p>
        </w:tc>
        <w:tc>
          <w:tcPr>
            <w:tcW w:w="2697" w:type="dxa"/>
            <w:tcPrChange w:id="1306" w:author="DELL" w:date="2025-12-12T21:29:00Z" w16du:dateUtc="2025-12-12T14:29:00Z">
              <w:tcPr>
                <w:tcW w:w="2354" w:type="dxa"/>
                <w:gridSpan w:val="2"/>
              </w:tcPr>
            </w:tcPrChange>
          </w:tcPr>
          <w:p w14:paraId="658373AE" w14:textId="77777777" w:rsidR="00F0715F" w:rsidRDefault="00000000">
            <w:pPr>
              <w:pStyle w:val="Compact"/>
              <w:spacing w:line="276" w:lineRule="auto"/>
              <w:ind w:firstLine="0"/>
              <w:rPr>
                <w:rFonts w:asciiTheme="majorHAnsi" w:hAnsiTheme="majorHAnsi" w:cstheme="majorHAnsi"/>
                <w:sz w:val="28"/>
                <w:szCs w:val="28"/>
              </w:rPr>
              <w:pPrChange w:id="1307" w:author="DELL" w:date="2025-12-12T13:44:00Z" w16du:dateUtc="2025-12-12T06:44:00Z">
                <w:pPr>
                  <w:pStyle w:val="Compact"/>
                  <w:spacing w:line="276" w:lineRule="auto"/>
                  <w:jc w:val="center"/>
                </w:pPr>
              </w:pPrChange>
            </w:pPr>
            <w:r>
              <w:rPr>
                <w:rFonts w:asciiTheme="majorHAnsi" w:hAnsiTheme="majorHAnsi" w:cstheme="majorHAnsi"/>
                <w:sz w:val="28"/>
                <w:szCs w:val="28"/>
              </w:rPr>
              <w:t>Giỏ hàng</w:t>
            </w:r>
          </w:p>
        </w:tc>
        <w:tc>
          <w:tcPr>
            <w:tcW w:w="1709" w:type="dxa"/>
            <w:tcPrChange w:id="1308" w:author="DELL" w:date="2025-12-12T21:29:00Z" w16du:dateUtc="2025-12-12T14:29:00Z">
              <w:tcPr>
                <w:tcW w:w="1498" w:type="dxa"/>
                <w:gridSpan w:val="3"/>
              </w:tcPr>
            </w:tcPrChange>
          </w:tcPr>
          <w:p w14:paraId="7EF9D2C4" w14:textId="77777777" w:rsidR="00F0715F" w:rsidRDefault="00000000">
            <w:pPr>
              <w:pStyle w:val="Compact"/>
              <w:spacing w:line="276" w:lineRule="auto"/>
              <w:ind w:firstLine="0"/>
              <w:rPr>
                <w:rFonts w:asciiTheme="majorHAnsi" w:hAnsiTheme="majorHAnsi" w:cstheme="majorHAnsi"/>
                <w:sz w:val="28"/>
                <w:szCs w:val="28"/>
              </w:rPr>
              <w:pPrChange w:id="1309" w:author="DELL" w:date="2025-12-12T13:42:00Z" w16du:dateUtc="2025-12-12T06:42:00Z">
                <w:pPr>
                  <w:pStyle w:val="Compact"/>
                  <w:spacing w:line="276" w:lineRule="auto"/>
                  <w:jc w:val="center"/>
                </w:pPr>
              </w:pPrChange>
            </w:pPr>
            <w:r>
              <w:rPr>
                <w:rFonts w:asciiTheme="majorHAnsi" w:hAnsiTheme="majorHAnsi" w:cstheme="majorHAnsi"/>
                <w:sz w:val="28"/>
                <w:szCs w:val="28"/>
              </w:rPr>
              <w:t>Thêm, xóa, cập nhật số lượng, hiển thị tổng giá</w:t>
            </w:r>
          </w:p>
        </w:tc>
        <w:tc>
          <w:tcPr>
            <w:tcW w:w="1716" w:type="dxa"/>
            <w:tcPrChange w:id="1310" w:author="DELL" w:date="2025-12-12T21:29:00Z" w16du:dateUtc="2025-12-12T14:29:00Z">
              <w:tcPr>
                <w:tcW w:w="1498" w:type="dxa"/>
                <w:gridSpan w:val="2"/>
              </w:tcPr>
            </w:tcPrChange>
          </w:tcPr>
          <w:p w14:paraId="5117B35F" w14:textId="77777777" w:rsidR="00F0715F" w:rsidRDefault="00000000">
            <w:pPr>
              <w:pStyle w:val="Compact"/>
              <w:spacing w:line="276" w:lineRule="auto"/>
              <w:ind w:firstLine="0"/>
              <w:rPr>
                <w:rFonts w:asciiTheme="majorHAnsi" w:hAnsiTheme="majorHAnsi" w:cstheme="majorHAnsi"/>
                <w:sz w:val="28"/>
                <w:szCs w:val="28"/>
              </w:rPr>
              <w:pPrChange w:id="1311" w:author="DELL" w:date="2025-12-12T13:42:00Z" w16du:dateUtc="2025-12-12T06:42:00Z">
                <w:pPr>
                  <w:pStyle w:val="Compact"/>
                  <w:spacing w:line="276" w:lineRule="auto"/>
                  <w:jc w:val="center"/>
                </w:pPr>
              </w:pPrChange>
            </w:pPr>
            <w:r>
              <w:rPr>
                <w:rFonts w:asciiTheme="majorHAnsi" w:hAnsiTheme="majorHAnsi" w:cstheme="majorHAnsi"/>
                <w:sz w:val="28"/>
                <w:szCs w:val="28"/>
              </w:rPr>
              <w:t>Customer</w:t>
            </w:r>
          </w:p>
        </w:tc>
        <w:tc>
          <w:tcPr>
            <w:tcW w:w="1961" w:type="dxa"/>
            <w:tcPrChange w:id="1312" w:author="DELL" w:date="2025-12-12T21:29:00Z" w16du:dateUtc="2025-12-12T14:29:00Z">
              <w:tcPr>
                <w:tcW w:w="1712" w:type="dxa"/>
                <w:gridSpan w:val="2"/>
              </w:tcPr>
            </w:tcPrChange>
          </w:tcPr>
          <w:p w14:paraId="15491B41" w14:textId="77777777" w:rsidR="00F0715F" w:rsidRDefault="00000000">
            <w:pPr>
              <w:pStyle w:val="Compact"/>
              <w:spacing w:line="276" w:lineRule="auto"/>
              <w:rPr>
                <w:rFonts w:asciiTheme="majorHAnsi" w:hAnsiTheme="majorHAnsi" w:cstheme="majorHAnsi"/>
                <w:sz w:val="28"/>
                <w:szCs w:val="28"/>
              </w:rPr>
              <w:pPrChange w:id="131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7890BBB3" w14:textId="77777777" w:rsidTr="000340BA">
        <w:tc>
          <w:tcPr>
            <w:tcW w:w="981" w:type="dxa"/>
            <w:tcPrChange w:id="1314" w:author="DELL" w:date="2025-12-12T21:29:00Z" w16du:dateUtc="2025-12-12T14:29:00Z">
              <w:tcPr>
                <w:tcW w:w="856" w:type="dxa"/>
                <w:gridSpan w:val="2"/>
              </w:tcPr>
            </w:tcPrChange>
          </w:tcPr>
          <w:p w14:paraId="1F5A759A" w14:textId="77777777" w:rsidR="00F0715F" w:rsidRDefault="00000000">
            <w:pPr>
              <w:pStyle w:val="Compact"/>
              <w:spacing w:line="276" w:lineRule="auto"/>
              <w:ind w:firstLine="0"/>
              <w:rPr>
                <w:rFonts w:asciiTheme="majorHAnsi" w:hAnsiTheme="majorHAnsi" w:cstheme="majorHAnsi"/>
                <w:sz w:val="28"/>
                <w:szCs w:val="28"/>
              </w:rPr>
              <w:pPrChange w:id="1315" w:author="DELL" w:date="2025-12-12T13:42:00Z" w16du:dateUtc="2025-12-12T06:42:00Z">
                <w:pPr>
                  <w:pStyle w:val="Compact"/>
                  <w:spacing w:line="276" w:lineRule="auto"/>
                  <w:jc w:val="center"/>
                </w:pPr>
              </w:pPrChange>
            </w:pPr>
            <w:r>
              <w:rPr>
                <w:rFonts w:asciiTheme="majorHAnsi" w:hAnsiTheme="majorHAnsi" w:cstheme="majorHAnsi"/>
                <w:sz w:val="28"/>
                <w:szCs w:val="28"/>
              </w:rPr>
              <w:t>FR-05</w:t>
            </w:r>
          </w:p>
        </w:tc>
        <w:tc>
          <w:tcPr>
            <w:tcW w:w="2697" w:type="dxa"/>
            <w:tcPrChange w:id="1316" w:author="DELL" w:date="2025-12-12T21:29:00Z" w16du:dateUtc="2025-12-12T14:29:00Z">
              <w:tcPr>
                <w:tcW w:w="2354" w:type="dxa"/>
                <w:gridSpan w:val="2"/>
              </w:tcPr>
            </w:tcPrChange>
          </w:tcPr>
          <w:p w14:paraId="6C5E58AE" w14:textId="77777777" w:rsidR="00F0715F" w:rsidRDefault="00000000">
            <w:pPr>
              <w:pStyle w:val="Compact"/>
              <w:spacing w:line="276" w:lineRule="auto"/>
              <w:ind w:firstLine="0"/>
              <w:rPr>
                <w:rFonts w:asciiTheme="majorHAnsi" w:hAnsiTheme="majorHAnsi" w:cstheme="majorHAnsi"/>
                <w:sz w:val="28"/>
                <w:szCs w:val="28"/>
              </w:rPr>
              <w:pPrChange w:id="1317" w:author="DELL" w:date="2025-12-12T13:44:00Z" w16du:dateUtc="2025-12-12T06:44:00Z">
                <w:pPr>
                  <w:pStyle w:val="Compact"/>
                  <w:spacing w:line="276" w:lineRule="auto"/>
                  <w:jc w:val="center"/>
                </w:pPr>
              </w:pPrChange>
            </w:pPr>
            <w:r>
              <w:rPr>
                <w:rFonts w:asciiTheme="majorHAnsi" w:hAnsiTheme="majorHAnsi" w:cstheme="majorHAnsi"/>
                <w:sz w:val="28"/>
                <w:szCs w:val="28"/>
              </w:rPr>
              <w:t>Đặt hàng</w:t>
            </w:r>
          </w:p>
        </w:tc>
        <w:tc>
          <w:tcPr>
            <w:tcW w:w="1709" w:type="dxa"/>
            <w:tcPrChange w:id="1318" w:author="DELL" w:date="2025-12-12T21:29:00Z" w16du:dateUtc="2025-12-12T14:29:00Z">
              <w:tcPr>
                <w:tcW w:w="1498" w:type="dxa"/>
                <w:gridSpan w:val="3"/>
              </w:tcPr>
            </w:tcPrChange>
          </w:tcPr>
          <w:p w14:paraId="7A7CECD7" w14:textId="77777777" w:rsidR="00F0715F" w:rsidRDefault="00000000">
            <w:pPr>
              <w:pStyle w:val="Compact"/>
              <w:spacing w:line="276" w:lineRule="auto"/>
              <w:ind w:firstLine="0"/>
              <w:rPr>
                <w:rFonts w:asciiTheme="majorHAnsi" w:hAnsiTheme="majorHAnsi" w:cstheme="majorHAnsi"/>
                <w:sz w:val="28"/>
                <w:szCs w:val="28"/>
              </w:rPr>
              <w:pPrChange w:id="1319" w:author="DELL" w:date="2025-12-12T13:42:00Z" w16du:dateUtc="2025-12-12T06:42:00Z">
                <w:pPr>
                  <w:pStyle w:val="Compact"/>
                  <w:spacing w:line="276" w:lineRule="auto"/>
                  <w:jc w:val="center"/>
                </w:pPr>
              </w:pPrChange>
            </w:pPr>
            <w:r>
              <w:rPr>
                <w:rFonts w:asciiTheme="majorHAnsi" w:hAnsiTheme="majorHAnsi" w:cstheme="majorHAnsi"/>
                <w:sz w:val="28"/>
                <w:szCs w:val="28"/>
              </w:rPr>
              <w:t>Tạo đơn với thông tin giao nhận và xác nhận</w:t>
            </w:r>
          </w:p>
        </w:tc>
        <w:tc>
          <w:tcPr>
            <w:tcW w:w="1716" w:type="dxa"/>
            <w:tcPrChange w:id="1320" w:author="DELL" w:date="2025-12-12T21:29:00Z" w16du:dateUtc="2025-12-12T14:29:00Z">
              <w:tcPr>
                <w:tcW w:w="1498" w:type="dxa"/>
                <w:gridSpan w:val="2"/>
              </w:tcPr>
            </w:tcPrChange>
          </w:tcPr>
          <w:p w14:paraId="2596E805" w14:textId="77777777" w:rsidR="00F0715F" w:rsidRDefault="00000000">
            <w:pPr>
              <w:pStyle w:val="Compact"/>
              <w:spacing w:line="276" w:lineRule="auto"/>
              <w:ind w:firstLine="0"/>
              <w:rPr>
                <w:rFonts w:asciiTheme="majorHAnsi" w:hAnsiTheme="majorHAnsi" w:cstheme="majorHAnsi"/>
                <w:sz w:val="28"/>
                <w:szCs w:val="28"/>
              </w:rPr>
              <w:pPrChange w:id="1321" w:author="DELL" w:date="2025-12-12T13:42:00Z" w16du:dateUtc="2025-12-12T06:42:00Z">
                <w:pPr>
                  <w:pStyle w:val="Compact"/>
                  <w:spacing w:line="276" w:lineRule="auto"/>
                  <w:jc w:val="center"/>
                </w:pPr>
              </w:pPrChange>
            </w:pPr>
            <w:r>
              <w:rPr>
                <w:rFonts w:asciiTheme="majorHAnsi" w:hAnsiTheme="majorHAnsi" w:cstheme="majorHAnsi"/>
                <w:sz w:val="28"/>
                <w:szCs w:val="28"/>
              </w:rPr>
              <w:t>Customer</w:t>
            </w:r>
          </w:p>
        </w:tc>
        <w:tc>
          <w:tcPr>
            <w:tcW w:w="1961" w:type="dxa"/>
            <w:tcPrChange w:id="1322" w:author="DELL" w:date="2025-12-12T21:29:00Z" w16du:dateUtc="2025-12-12T14:29:00Z">
              <w:tcPr>
                <w:tcW w:w="1712" w:type="dxa"/>
                <w:gridSpan w:val="2"/>
              </w:tcPr>
            </w:tcPrChange>
          </w:tcPr>
          <w:p w14:paraId="294FE1A8" w14:textId="77777777" w:rsidR="00F0715F" w:rsidRDefault="00000000">
            <w:pPr>
              <w:pStyle w:val="Compact"/>
              <w:spacing w:line="276" w:lineRule="auto"/>
              <w:rPr>
                <w:rFonts w:asciiTheme="majorHAnsi" w:hAnsiTheme="majorHAnsi" w:cstheme="majorHAnsi"/>
                <w:sz w:val="28"/>
                <w:szCs w:val="28"/>
              </w:rPr>
              <w:pPrChange w:id="132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26C15F8F" w14:textId="77777777" w:rsidTr="000340BA">
        <w:tc>
          <w:tcPr>
            <w:tcW w:w="981" w:type="dxa"/>
            <w:tcPrChange w:id="1324" w:author="DELL" w:date="2025-12-12T21:29:00Z" w16du:dateUtc="2025-12-12T14:29:00Z">
              <w:tcPr>
                <w:tcW w:w="856" w:type="dxa"/>
                <w:gridSpan w:val="2"/>
              </w:tcPr>
            </w:tcPrChange>
          </w:tcPr>
          <w:p w14:paraId="637DC1C7" w14:textId="77777777" w:rsidR="00F0715F" w:rsidRDefault="00000000">
            <w:pPr>
              <w:pStyle w:val="Compact"/>
              <w:spacing w:line="276" w:lineRule="auto"/>
              <w:ind w:firstLine="0"/>
              <w:rPr>
                <w:rFonts w:asciiTheme="majorHAnsi" w:hAnsiTheme="majorHAnsi" w:cstheme="majorHAnsi"/>
                <w:sz w:val="28"/>
                <w:szCs w:val="28"/>
              </w:rPr>
              <w:pPrChange w:id="1325" w:author="DELL" w:date="2025-12-12T13:42:00Z" w16du:dateUtc="2025-12-12T06:42:00Z">
                <w:pPr>
                  <w:pStyle w:val="Compact"/>
                  <w:spacing w:line="276" w:lineRule="auto"/>
                  <w:jc w:val="center"/>
                </w:pPr>
              </w:pPrChange>
            </w:pPr>
            <w:r>
              <w:rPr>
                <w:rFonts w:asciiTheme="majorHAnsi" w:hAnsiTheme="majorHAnsi" w:cstheme="majorHAnsi"/>
                <w:sz w:val="28"/>
                <w:szCs w:val="28"/>
              </w:rPr>
              <w:t>FR-06</w:t>
            </w:r>
          </w:p>
        </w:tc>
        <w:tc>
          <w:tcPr>
            <w:tcW w:w="2697" w:type="dxa"/>
            <w:tcPrChange w:id="1326" w:author="DELL" w:date="2025-12-12T21:29:00Z" w16du:dateUtc="2025-12-12T14:29:00Z">
              <w:tcPr>
                <w:tcW w:w="2354" w:type="dxa"/>
                <w:gridSpan w:val="2"/>
              </w:tcPr>
            </w:tcPrChange>
          </w:tcPr>
          <w:p w14:paraId="6A7FE3F4" w14:textId="77777777" w:rsidR="00F0715F" w:rsidRDefault="00000000">
            <w:pPr>
              <w:pStyle w:val="Compact"/>
              <w:spacing w:line="276" w:lineRule="auto"/>
              <w:ind w:firstLine="0"/>
              <w:rPr>
                <w:rFonts w:asciiTheme="majorHAnsi" w:hAnsiTheme="majorHAnsi" w:cstheme="majorHAnsi"/>
                <w:sz w:val="28"/>
                <w:szCs w:val="28"/>
              </w:rPr>
              <w:pPrChange w:id="1327" w:author="DELL" w:date="2025-12-12T13:44:00Z" w16du:dateUtc="2025-12-12T06:44:00Z">
                <w:pPr>
                  <w:pStyle w:val="Compact"/>
                  <w:spacing w:line="276" w:lineRule="auto"/>
                  <w:jc w:val="center"/>
                </w:pPr>
              </w:pPrChange>
            </w:pPr>
            <w:r>
              <w:rPr>
                <w:rFonts w:asciiTheme="majorHAnsi" w:hAnsiTheme="majorHAnsi" w:cstheme="majorHAnsi"/>
                <w:sz w:val="28"/>
                <w:szCs w:val="28"/>
              </w:rPr>
              <w:t>Xử lý đơn hàng</w:t>
            </w:r>
          </w:p>
        </w:tc>
        <w:tc>
          <w:tcPr>
            <w:tcW w:w="1709" w:type="dxa"/>
            <w:tcPrChange w:id="1328" w:author="DELL" w:date="2025-12-12T21:29:00Z" w16du:dateUtc="2025-12-12T14:29:00Z">
              <w:tcPr>
                <w:tcW w:w="1498" w:type="dxa"/>
                <w:gridSpan w:val="3"/>
              </w:tcPr>
            </w:tcPrChange>
          </w:tcPr>
          <w:p w14:paraId="475900BA" w14:textId="77777777" w:rsidR="00F0715F" w:rsidRDefault="00000000">
            <w:pPr>
              <w:pStyle w:val="Compact"/>
              <w:spacing w:line="276" w:lineRule="auto"/>
              <w:ind w:firstLine="0"/>
              <w:rPr>
                <w:rFonts w:asciiTheme="majorHAnsi" w:hAnsiTheme="majorHAnsi" w:cstheme="majorHAnsi"/>
                <w:sz w:val="28"/>
                <w:szCs w:val="28"/>
              </w:rPr>
              <w:pPrChange w:id="1329" w:author="DELL" w:date="2025-12-12T13:42:00Z" w16du:dateUtc="2025-12-12T06:42:00Z">
                <w:pPr>
                  <w:pStyle w:val="Compact"/>
                  <w:spacing w:line="276" w:lineRule="auto"/>
                  <w:jc w:val="center"/>
                </w:pPr>
              </w:pPrChange>
            </w:pPr>
            <w:r>
              <w:rPr>
                <w:rFonts w:asciiTheme="majorHAnsi" w:hAnsiTheme="majorHAnsi" w:cstheme="majorHAnsi"/>
                <w:sz w:val="28"/>
                <w:szCs w:val="28"/>
              </w:rPr>
              <w:t>Thay đổi trạng thái (pending→processing→completed/cancelled)</w:t>
            </w:r>
          </w:p>
        </w:tc>
        <w:tc>
          <w:tcPr>
            <w:tcW w:w="1716" w:type="dxa"/>
            <w:tcPrChange w:id="1330" w:author="DELL" w:date="2025-12-12T21:29:00Z" w16du:dateUtc="2025-12-12T14:29:00Z">
              <w:tcPr>
                <w:tcW w:w="1498" w:type="dxa"/>
                <w:gridSpan w:val="2"/>
              </w:tcPr>
            </w:tcPrChange>
          </w:tcPr>
          <w:p w14:paraId="3C7DA76D" w14:textId="77777777" w:rsidR="00F0715F" w:rsidRDefault="00000000">
            <w:pPr>
              <w:pStyle w:val="Compact"/>
              <w:spacing w:line="276" w:lineRule="auto"/>
              <w:ind w:firstLine="0"/>
              <w:rPr>
                <w:rFonts w:asciiTheme="majorHAnsi" w:hAnsiTheme="majorHAnsi" w:cstheme="majorHAnsi"/>
                <w:sz w:val="28"/>
                <w:szCs w:val="28"/>
              </w:rPr>
              <w:pPrChange w:id="1331" w:author="DELL" w:date="2025-12-12T13:42:00Z" w16du:dateUtc="2025-12-12T06:42:00Z">
                <w:pPr>
                  <w:pStyle w:val="Compact"/>
                  <w:spacing w:line="276" w:lineRule="auto"/>
                  <w:jc w:val="center"/>
                </w:pPr>
              </w:pPrChange>
            </w:pPr>
            <w:r>
              <w:rPr>
                <w:rFonts w:asciiTheme="majorHAnsi" w:hAnsiTheme="majorHAnsi" w:cstheme="majorHAnsi"/>
                <w:sz w:val="28"/>
                <w:szCs w:val="28"/>
              </w:rPr>
              <w:t>Staff</w:t>
            </w:r>
          </w:p>
        </w:tc>
        <w:tc>
          <w:tcPr>
            <w:tcW w:w="1961" w:type="dxa"/>
            <w:tcPrChange w:id="1332" w:author="DELL" w:date="2025-12-12T21:29:00Z" w16du:dateUtc="2025-12-12T14:29:00Z">
              <w:tcPr>
                <w:tcW w:w="1712" w:type="dxa"/>
                <w:gridSpan w:val="2"/>
              </w:tcPr>
            </w:tcPrChange>
          </w:tcPr>
          <w:p w14:paraId="3B8CE1DB" w14:textId="77777777" w:rsidR="00F0715F" w:rsidRDefault="00000000">
            <w:pPr>
              <w:pStyle w:val="Compact"/>
              <w:spacing w:line="276" w:lineRule="auto"/>
              <w:rPr>
                <w:rFonts w:asciiTheme="majorHAnsi" w:hAnsiTheme="majorHAnsi" w:cstheme="majorHAnsi"/>
                <w:sz w:val="28"/>
                <w:szCs w:val="28"/>
              </w:rPr>
              <w:pPrChange w:id="133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62F6965D" w14:textId="77777777" w:rsidTr="000340BA">
        <w:tc>
          <w:tcPr>
            <w:tcW w:w="981" w:type="dxa"/>
            <w:tcPrChange w:id="1334" w:author="DELL" w:date="2025-12-12T21:29:00Z" w16du:dateUtc="2025-12-12T14:29:00Z">
              <w:tcPr>
                <w:tcW w:w="856" w:type="dxa"/>
                <w:gridSpan w:val="2"/>
              </w:tcPr>
            </w:tcPrChange>
          </w:tcPr>
          <w:p w14:paraId="637BB1FC" w14:textId="77777777" w:rsidR="00F0715F" w:rsidRDefault="00000000">
            <w:pPr>
              <w:pStyle w:val="Compact"/>
              <w:spacing w:line="276" w:lineRule="auto"/>
              <w:ind w:firstLine="0"/>
              <w:rPr>
                <w:rFonts w:asciiTheme="majorHAnsi" w:hAnsiTheme="majorHAnsi" w:cstheme="majorHAnsi"/>
                <w:sz w:val="28"/>
                <w:szCs w:val="28"/>
              </w:rPr>
              <w:pPrChange w:id="1335" w:author="DELL" w:date="2025-12-12T13:42:00Z" w16du:dateUtc="2025-12-12T06:42:00Z">
                <w:pPr>
                  <w:pStyle w:val="Compact"/>
                  <w:spacing w:line="276" w:lineRule="auto"/>
                  <w:jc w:val="center"/>
                </w:pPr>
              </w:pPrChange>
            </w:pPr>
            <w:r>
              <w:rPr>
                <w:rFonts w:asciiTheme="majorHAnsi" w:hAnsiTheme="majorHAnsi" w:cstheme="majorHAnsi"/>
                <w:sz w:val="28"/>
                <w:szCs w:val="28"/>
              </w:rPr>
              <w:t>FR-07</w:t>
            </w:r>
          </w:p>
        </w:tc>
        <w:tc>
          <w:tcPr>
            <w:tcW w:w="2697" w:type="dxa"/>
            <w:tcPrChange w:id="1336" w:author="DELL" w:date="2025-12-12T21:29:00Z" w16du:dateUtc="2025-12-12T14:29:00Z">
              <w:tcPr>
                <w:tcW w:w="2354" w:type="dxa"/>
                <w:gridSpan w:val="2"/>
              </w:tcPr>
            </w:tcPrChange>
          </w:tcPr>
          <w:p w14:paraId="1B6803DD" w14:textId="77777777" w:rsidR="00F0715F" w:rsidRDefault="00000000">
            <w:pPr>
              <w:pStyle w:val="Compact"/>
              <w:spacing w:line="276" w:lineRule="auto"/>
              <w:ind w:firstLine="0"/>
              <w:rPr>
                <w:rFonts w:asciiTheme="majorHAnsi" w:hAnsiTheme="majorHAnsi" w:cstheme="majorHAnsi"/>
                <w:sz w:val="28"/>
                <w:szCs w:val="28"/>
              </w:rPr>
              <w:pPrChange w:id="1337" w:author="DELL" w:date="2025-12-12T13:44:00Z" w16du:dateUtc="2025-12-12T06:44:00Z">
                <w:pPr>
                  <w:pStyle w:val="Compact"/>
                  <w:spacing w:line="276" w:lineRule="auto"/>
                  <w:jc w:val="center"/>
                </w:pPr>
              </w:pPrChange>
            </w:pPr>
            <w:r>
              <w:rPr>
                <w:rFonts w:asciiTheme="majorHAnsi" w:hAnsiTheme="majorHAnsi" w:cstheme="majorHAnsi"/>
                <w:sz w:val="28"/>
                <w:szCs w:val="28"/>
              </w:rPr>
              <w:t>Quản lý sản phẩm</w:t>
            </w:r>
          </w:p>
        </w:tc>
        <w:tc>
          <w:tcPr>
            <w:tcW w:w="1709" w:type="dxa"/>
            <w:tcPrChange w:id="1338" w:author="DELL" w:date="2025-12-12T21:29:00Z" w16du:dateUtc="2025-12-12T14:29:00Z">
              <w:tcPr>
                <w:tcW w:w="1498" w:type="dxa"/>
                <w:gridSpan w:val="3"/>
              </w:tcPr>
            </w:tcPrChange>
          </w:tcPr>
          <w:p w14:paraId="0068FDAC" w14:textId="77777777" w:rsidR="00F0715F" w:rsidRDefault="00000000">
            <w:pPr>
              <w:pStyle w:val="Compact"/>
              <w:spacing w:line="276" w:lineRule="auto"/>
              <w:rPr>
                <w:rFonts w:asciiTheme="majorHAnsi" w:hAnsiTheme="majorHAnsi" w:cstheme="majorHAnsi"/>
                <w:sz w:val="28"/>
                <w:szCs w:val="28"/>
              </w:rPr>
              <w:pPrChange w:id="1339" w:author="DELL" w:date="2025-12-12T13:44:00Z" w16du:dateUtc="2025-12-12T06:44:00Z">
                <w:pPr>
                  <w:pStyle w:val="Compact"/>
                  <w:spacing w:line="276" w:lineRule="auto"/>
                  <w:jc w:val="center"/>
                </w:pPr>
              </w:pPrChange>
            </w:pPr>
            <w:r>
              <w:rPr>
                <w:rFonts w:asciiTheme="majorHAnsi" w:hAnsiTheme="majorHAnsi" w:cstheme="majorHAnsi"/>
                <w:sz w:val="28"/>
                <w:szCs w:val="28"/>
              </w:rPr>
              <w:t xml:space="preserve">CRUD sản phẩm, </w:t>
            </w:r>
            <w:r>
              <w:rPr>
                <w:rFonts w:asciiTheme="majorHAnsi" w:hAnsiTheme="majorHAnsi" w:cstheme="majorHAnsi"/>
                <w:sz w:val="28"/>
                <w:szCs w:val="28"/>
              </w:rPr>
              <w:lastRenderedPageBreak/>
              <w:t>cập nhật giá, cấu hình topping</w:t>
            </w:r>
          </w:p>
        </w:tc>
        <w:tc>
          <w:tcPr>
            <w:tcW w:w="1716" w:type="dxa"/>
            <w:tcPrChange w:id="1340" w:author="DELL" w:date="2025-12-12T21:29:00Z" w16du:dateUtc="2025-12-12T14:29:00Z">
              <w:tcPr>
                <w:tcW w:w="1498" w:type="dxa"/>
                <w:gridSpan w:val="2"/>
              </w:tcPr>
            </w:tcPrChange>
          </w:tcPr>
          <w:p w14:paraId="56D84E6E" w14:textId="77777777" w:rsidR="00F0715F" w:rsidRDefault="00000000">
            <w:pPr>
              <w:pStyle w:val="Compact"/>
              <w:spacing w:line="276" w:lineRule="auto"/>
              <w:ind w:firstLine="0"/>
              <w:rPr>
                <w:rFonts w:asciiTheme="majorHAnsi" w:hAnsiTheme="majorHAnsi" w:cstheme="majorHAnsi"/>
                <w:sz w:val="28"/>
                <w:szCs w:val="28"/>
              </w:rPr>
              <w:pPrChange w:id="1341" w:author="DELL" w:date="2025-12-12T13:44:00Z" w16du:dateUtc="2025-12-12T06:44:00Z">
                <w:pPr>
                  <w:pStyle w:val="Compact"/>
                  <w:spacing w:line="276" w:lineRule="auto"/>
                  <w:jc w:val="center"/>
                </w:pPr>
              </w:pPrChange>
            </w:pPr>
            <w:r>
              <w:rPr>
                <w:rFonts w:asciiTheme="majorHAnsi" w:hAnsiTheme="majorHAnsi" w:cstheme="majorHAnsi"/>
                <w:sz w:val="28"/>
                <w:szCs w:val="28"/>
              </w:rPr>
              <w:lastRenderedPageBreak/>
              <w:t>Admin</w:t>
            </w:r>
          </w:p>
        </w:tc>
        <w:tc>
          <w:tcPr>
            <w:tcW w:w="1961" w:type="dxa"/>
            <w:tcPrChange w:id="1342" w:author="DELL" w:date="2025-12-12T21:29:00Z" w16du:dateUtc="2025-12-12T14:29:00Z">
              <w:tcPr>
                <w:tcW w:w="1712" w:type="dxa"/>
                <w:gridSpan w:val="2"/>
              </w:tcPr>
            </w:tcPrChange>
          </w:tcPr>
          <w:p w14:paraId="4345AC7A" w14:textId="77777777" w:rsidR="00F0715F" w:rsidRDefault="00000000">
            <w:pPr>
              <w:pStyle w:val="Compact"/>
              <w:spacing w:line="276" w:lineRule="auto"/>
              <w:rPr>
                <w:rFonts w:asciiTheme="majorHAnsi" w:hAnsiTheme="majorHAnsi" w:cstheme="majorHAnsi"/>
                <w:sz w:val="28"/>
                <w:szCs w:val="28"/>
              </w:rPr>
              <w:pPrChange w:id="134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0D48BA30" w14:textId="77777777" w:rsidTr="000340BA">
        <w:tc>
          <w:tcPr>
            <w:tcW w:w="981" w:type="dxa"/>
            <w:tcPrChange w:id="1344" w:author="DELL" w:date="2025-12-12T21:29:00Z" w16du:dateUtc="2025-12-12T14:29:00Z">
              <w:tcPr>
                <w:tcW w:w="856" w:type="dxa"/>
                <w:gridSpan w:val="2"/>
              </w:tcPr>
            </w:tcPrChange>
          </w:tcPr>
          <w:p w14:paraId="28F36A05" w14:textId="77777777" w:rsidR="00F0715F" w:rsidRDefault="00000000">
            <w:pPr>
              <w:pStyle w:val="Compact"/>
              <w:spacing w:line="276" w:lineRule="auto"/>
              <w:ind w:firstLine="0"/>
              <w:rPr>
                <w:rFonts w:asciiTheme="majorHAnsi" w:hAnsiTheme="majorHAnsi" w:cstheme="majorHAnsi"/>
                <w:sz w:val="28"/>
                <w:szCs w:val="28"/>
              </w:rPr>
              <w:pPrChange w:id="1345" w:author="DELL" w:date="2025-12-12T13:43:00Z" w16du:dateUtc="2025-12-12T06:43:00Z">
                <w:pPr>
                  <w:pStyle w:val="Compact"/>
                  <w:spacing w:line="276" w:lineRule="auto"/>
                  <w:jc w:val="center"/>
                </w:pPr>
              </w:pPrChange>
            </w:pPr>
            <w:r>
              <w:rPr>
                <w:rFonts w:asciiTheme="majorHAnsi" w:hAnsiTheme="majorHAnsi" w:cstheme="majorHAnsi"/>
                <w:sz w:val="28"/>
                <w:szCs w:val="28"/>
              </w:rPr>
              <w:t>FR-08</w:t>
            </w:r>
          </w:p>
        </w:tc>
        <w:tc>
          <w:tcPr>
            <w:tcW w:w="2697" w:type="dxa"/>
            <w:tcPrChange w:id="1346" w:author="DELL" w:date="2025-12-12T21:29:00Z" w16du:dateUtc="2025-12-12T14:29:00Z">
              <w:tcPr>
                <w:tcW w:w="2354" w:type="dxa"/>
                <w:gridSpan w:val="2"/>
              </w:tcPr>
            </w:tcPrChange>
          </w:tcPr>
          <w:p w14:paraId="1D36FB70" w14:textId="77777777" w:rsidR="00F0715F" w:rsidRDefault="00000000">
            <w:pPr>
              <w:pStyle w:val="Compact"/>
              <w:spacing w:line="276" w:lineRule="auto"/>
              <w:ind w:firstLine="0"/>
              <w:rPr>
                <w:rFonts w:asciiTheme="majorHAnsi" w:hAnsiTheme="majorHAnsi" w:cstheme="majorHAnsi"/>
                <w:sz w:val="28"/>
                <w:szCs w:val="28"/>
              </w:rPr>
              <w:pPrChange w:id="1347" w:author="DELL" w:date="2025-12-12T13:44:00Z" w16du:dateUtc="2025-12-12T06:44:00Z">
                <w:pPr>
                  <w:pStyle w:val="Compact"/>
                  <w:spacing w:line="276" w:lineRule="auto"/>
                  <w:jc w:val="center"/>
                </w:pPr>
              </w:pPrChange>
            </w:pPr>
            <w:r>
              <w:rPr>
                <w:rFonts w:asciiTheme="majorHAnsi" w:hAnsiTheme="majorHAnsi" w:cstheme="majorHAnsi"/>
                <w:sz w:val="28"/>
                <w:szCs w:val="28"/>
              </w:rPr>
              <w:t>Quản lý topping</w:t>
            </w:r>
          </w:p>
        </w:tc>
        <w:tc>
          <w:tcPr>
            <w:tcW w:w="1709" w:type="dxa"/>
            <w:tcPrChange w:id="1348" w:author="DELL" w:date="2025-12-12T21:29:00Z" w16du:dateUtc="2025-12-12T14:29:00Z">
              <w:tcPr>
                <w:tcW w:w="1498" w:type="dxa"/>
                <w:gridSpan w:val="3"/>
              </w:tcPr>
            </w:tcPrChange>
          </w:tcPr>
          <w:p w14:paraId="6158C550" w14:textId="77777777" w:rsidR="00F0715F" w:rsidRDefault="00000000">
            <w:pPr>
              <w:pStyle w:val="Compact"/>
              <w:spacing w:line="276" w:lineRule="auto"/>
              <w:ind w:firstLine="0"/>
              <w:rPr>
                <w:rFonts w:asciiTheme="majorHAnsi" w:hAnsiTheme="majorHAnsi" w:cstheme="majorHAnsi"/>
                <w:sz w:val="28"/>
                <w:szCs w:val="28"/>
              </w:rPr>
              <w:pPrChange w:id="1349" w:author="DELL" w:date="2025-12-12T13:44:00Z" w16du:dateUtc="2025-12-12T06:44:00Z">
                <w:pPr>
                  <w:pStyle w:val="Compact"/>
                  <w:spacing w:line="276" w:lineRule="auto"/>
                  <w:jc w:val="center"/>
                </w:pPr>
              </w:pPrChange>
            </w:pPr>
            <w:r>
              <w:rPr>
                <w:rFonts w:asciiTheme="majorHAnsi" w:hAnsiTheme="majorHAnsi" w:cstheme="majorHAnsi"/>
                <w:sz w:val="28"/>
                <w:szCs w:val="28"/>
              </w:rPr>
              <w:t>CRUD topping, gắn vào sản phẩm phù hợp</w:t>
            </w:r>
          </w:p>
        </w:tc>
        <w:tc>
          <w:tcPr>
            <w:tcW w:w="1716" w:type="dxa"/>
            <w:tcPrChange w:id="1350" w:author="DELL" w:date="2025-12-12T21:29:00Z" w16du:dateUtc="2025-12-12T14:29:00Z">
              <w:tcPr>
                <w:tcW w:w="1498" w:type="dxa"/>
                <w:gridSpan w:val="2"/>
              </w:tcPr>
            </w:tcPrChange>
          </w:tcPr>
          <w:p w14:paraId="25966ECC" w14:textId="77777777" w:rsidR="00F0715F" w:rsidRDefault="00000000">
            <w:pPr>
              <w:pStyle w:val="Compact"/>
              <w:spacing w:line="276" w:lineRule="auto"/>
              <w:ind w:firstLine="0"/>
              <w:rPr>
                <w:rFonts w:asciiTheme="majorHAnsi" w:hAnsiTheme="majorHAnsi" w:cstheme="majorHAnsi"/>
                <w:sz w:val="28"/>
                <w:szCs w:val="28"/>
              </w:rPr>
              <w:pPrChange w:id="1351" w:author="DELL" w:date="2025-12-12T13:44:00Z" w16du:dateUtc="2025-12-12T06:44:00Z">
                <w:pPr>
                  <w:pStyle w:val="Compact"/>
                  <w:spacing w:line="276" w:lineRule="auto"/>
                  <w:jc w:val="center"/>
                </w:pPr>
              </w:pPrChange>
            </w:pPr>
            <w:r>
              <w:rPr>
                <w:rFonts w:asciiTheme="majorHAnsi" w:hAnsiTheme="majorHAnsi" w:cstheme="majorHAnsi"/>
                <w:sz w:val="28"/>
                <w:szCs w:val="28"/>
              </w:rPr>
              <w:t>Admin</w:t>
            </w:r>
          </w:p>
        </w:tc>
        <w:tc>
          <w:tcPr>
            <w:tcW w:w="1961" w:type="dxa"/>
            <w:tcPrChange w:id="1352" w:author="DELL" w:date="2025-12-12T21:29:00Z" w16du:dateUtc="2025-12-12T14:29:00Z">
              <w:tcPr>
                <w:tcW w:w="1712" w:type="dxa"/>
                <w:gridSpan w:val="2"/>
              </w:tcPr>
            </w:tcPrChange>
          </w:tcPr>
          <w:p w14:paraId="17254EB2" w14:textId="77777777" w:rsidR="00F0715F" w:rsidRDefault="00000000">
            <w:pPr>
              <w:pStyle w:val="Compact"/>
              <w:spacing w:line="276" w:lineRule="auto"/>
              <w:rPr>
                <w:rFonts w:asciiTheme="majorHAnsi" w:hAnsiTheme="majorHAnsi" w:cstheme="majorHAnsi"/>
                <w:sz w:val="28"/>
                <w:szCs w:val="28"/>
              </w:rPr>
              <w:pPrChange w:id="1353" w:author="DELL" w:date="2025-12-12T13:44:00Z" w16du:dateUtc="2025-12-12T06:44:00Z">
                <w:pPr>
                  <w:pStyle w:val="Compact"/>
                  <w:spacing w:line="276" w:lineRule="auto"/>
                  <w:jc w:val="center"/>
                </w:pPr>
              </w:pPrChange>
            </w:pPr>
            <w:r>
              <w:rPr>
                <w:rFonts w:asciiTheme="majorHAnsi" w:hAnsiTheme="majorHAnsi" w:cstheme="majorHAnsi"/>
                <w:sz w:val="28"/>
                <w:szCs w:val="28"/>
              </w:rPr>
              <w:t>S</w:t>
            </w:r>
          </w:p>
        </w:tc>
      </w:tr>
      <w:tr w:rsidR="00F0715F" w14:paraId="52FE9A1A" w14:textId="77777777" w:rsidTr="000340BA">
        <w:tc>
          <w:tcPr>
            <w:tcW w:w="981" w:type="dxa"/>
            <w:tcPrChange w:id="1354" w:author="DELL" w:date="2025-12-12T21:29:00Z" w16du:dateUtc="2025-12-12T14:29:00Z">
              <w:tcPr>
                <w:tcW w:w="856" w:type="dxa"/>
                <w:gridSpan w:val="2"/>
              </w:tcPr>
            </w:tcPrChange>
          </w:tcPr>
          <w:p w14:paraId="3A1B8DC4" w14:textId="77777777" w:rsidR="00F0715F" w:rsidRDefault="00000000">
            <w:pPr>
              <w:pStyle w:val="Compact"/>
              <w:spacing w:line="276" w:lineRule="auto"/>
              <w:ind w:firstLine="0"/>
              <w:rPr>
                <w:rFonts w:asciiTheme="majorHAnsi" w:hAnsiTheme="majorHAnsi" w:cstheme="majorHAnsi"/>
                <w:sz w:val="28"/>
                <w:szCs w:val="28"/>
              </w:rPr>
              <w:pPrChange w:id="1355" w:author="DELL" w:date="2025-12-12T13:43:00Z" w16du:dateUtc="2025-12-12T06:43:00Z">
                <w:pPr>
                  <w:pStyle w:val="Compact"/>
                  <w:spacing w:line="276" w:lineRule="auto"/>
                  <w:jc w:val="center"/>
                </w:pPr>
              </w:pPrChange>
            </w:pPr>
            <w:r>
              <w:rPr>
                <w:rFonts w:asciiTheme="majorHAnsi" w:hAnsiTheme="majorHAnsi" w:cstheme="majorHAnsi"/>
                <w:sz w:val="28"/>
                <w:szCs w:val="28"/>
              </w:rPr>
              <w:t>FR-09</w:t>
            </w:r>
          </w:p>
        </w:tc>
        <w:tc>
          <w:tcPr>
            <w:tcW w:w="2697" w:type="dxa"/>
            <w:tcPrChange w:id="1356" w:author="DELL" w:date="2025-12-12T21:29:00Z" w16du:dateUtc="2025-12-12T14:29:00Z">
              <w:tcPr>
                <w:tcW w:w="2354" w:type="dxa"/>
                <w:gridSpan w:val="2"/>
              </w:tcPr>
            </w:tcPrChange>
          </w:tcPr>
          <w:p w14:paraId="4E1A793C" w14:textId="77777777" w:rsidR="00F0715F" w:rsidRDefault="00000000">
            <w:pPr>
              <w:pStyle w:val="Compact"/>
              <w:spacing w:line="276" w:lineRule="auto"/>
              <w:ind w:firstLine="0"/>
              <w:rPr>
                <w:rFonts w:asciiTheme="majorHAnsi" w:hAnsiTheme="majorHAnsi" w:cstheme="majorHAnsi"/>
                <w:sz w:val="28"/>
                <w:szCs w:val="28"/>
              </w:rPr>
              <w:pPrChange w:id="1357" w:author="DELL" w:date="2025-12-12T13:44:00Z" w16du:dateUtc="2025-12-12T06:44:00Z">
                <w:pPr>
                  <w:pStyle w:val="Compact"/>
                  <w:spacing w:line="276" w:lineRule="auto"/>
                  <w:jc w:val="center"/>
                </w:pPr>
              </w:pPrChange>
            </w:pPr>
            <w:r>
              <w:rPr>
                <w:rFonts w:asciiTheme="majorHAnsi" w:hAnsiTheme="majorHAnsi" w:cstheme="majorHAnsi"/>
                <w:sz w:val="28"/>
                <w:szCs w:val="28"/>
              </w:rPr>
              <w:t>Phân quyền truy cập</w:t>
            </w:r>
          </w:p>
        </w:tc>
        <w:tc>
          <w:tcPr>
            <w:tcW w:w="1709" w:type="dxa"/>
            <w:tcPrChange w:id="1358" w:author="DELL" w:date="2025-12-12T21:29:00Z" w16du:dateUtc="2025-12-12T14:29:00Z">
              <w:tcPr>
                <w:tcW w:w="1498" w:type="dxa"/>
                <w:gridSpan w:val="3"/>
              </w:tcPr>
            </w:tcPrChange>
          </w:tcPr>
          <w:p w14:paraId="68A9D540" w14:textId="77777777" w:rsidR="00F0715F" w:rsidRDefault="00000000">
            <w:pPr>
              <w:pStyle w:val="Compact"/>
              <w:spacing w:line="276" w:lineRule="auto"/>
              <w:ind w:firstLine="0"/>
              <w:rPr>
                <w:rFonts w:asciiTheme="majorHAnsi" w:hAnsiTheme="majorHAnsi" w:cstheme="majorHAnsi"/>
                <w:sz w:val="28"/>
                <w:szCs w:val="28"/>
              </w:rPr>
              <w:pPrChange w:id="1359" w:author="DELL" w:date="2025-12-12T13:44:00Z" w16du:dateUtc="2025-12-12T06:44:00Z">
                <w:pPr>
                  <w:pStyle w:val="Compact"/>
                  <w:spacing w:line="276" w:lineRule="auto"/>
                  <w:jc w:val="center"/>
                </w:pPr>
              </w:pPrChange>
            </w:pPr>
            <w:r>
              <w:rPr>
                <w:rFonts w:asciiTheme="majorHAnsi" w:hAnsiTheme="majorHAnsi" w:cstheme="majorHAnsi"/>
                <w:sz w:val="28"/>
                <w:szCs w:val="28"/>
              </w:rPr>
              <w:t>Chặn truy cập trang quản trị với vai trò không hợp lệ</w:t>
            </w:r>
          </w:p>
        </w:tc>
        <w:tc>
          <w:tcPr>
            <w:tcW w:w="1716" w:type="dxa"/>
            <w:tcPrChange w:id="1360" w:author="DELL" w:date="2025-12-12T21:29:00Z" w16du:dateUtc="2025-12-12T14:29:00Z">
              <w:tcPr>
                <w:tcW w:w="1498" w:type="dxa"/>
                <w:gridSpan w:val="2"/>
              </w:tcPr>
            </w:tcPrChange>
          </w:tcPr>
          <w:p w14:paraId="5666EC03" w14:textId="77777777" w:rsidR="00F0715F" w:rsidRDefault="00000000">
            <w:pPr>
              <w:pStyle w:val="Compact"/>
              <w:spacing w:line="276" w:lineRule="auto"/>
              <w:ind w:firstLine="0"/>
              <w:rPr>
                <w:rFonts w:asciiTheme="majorHAnsi" w:hAnsiTheme="majorHAnsi" w:cstheme="majorHAnsi"/>
                <w:sz w:val="28"/>
                <w:szCs w:val="28"/>
              </w:rPr>
              <w:pPrChange w:id="1361" w:author="DELL" w:date="2025-12-12T13:44:00Z" w16du:dateUtc="2025-12-12T06:44:00Z">
                <w:pPr>
                  <w:pStyle w:val="Compact"/>
                  <w:spacing w:line="276" w:lineRule="auto"/>
                  <w:jc w:val="center"/>
                </w:pPr>
              </w:pPrChange>
            </w:pPr>
            <w:r>
              <w:rPr>
                <w:rFonts w:asciiTheme="majorHAnsi" w:hAnsiTheme="majorHAnsi" w:cstheme="majorHAnsi"/>
                <w:sz w:val="28"/>
                <w:szCs w:val="28"/>
              </w:rPr>
              <w:t>System</w:t>
            </w:r>
          </w:p>
        </w:tc>
        <w:tc>
          <w:tcPr>
            <w:tcW w:w="1961" w:type="dxa"/>
            <w:tcPrChange w:id="1362" w:author="DELL" w:date="2025-12-12T21:29:00Z" w16du:dateUtc="2025-12-12T14:29:00Z">
              <w:tcPr>
                <w:tcW w:w="1712" w:type="dxa"/>
                <w:gridSpan w:val="2"/>
              </w:tcPr>
            </w:tcPrChange>
          </w:tcPr>
          <w:p w14:paraId="45792148" w14:textId="77777777" w:rsidR="00F0715F" w:rsidRDefault="00000000">
            <w:pPr>
              <w:pStyle w:val="Compact"/>
              <w:spacing w:line="276" w:lineRule="auto"/>
              <w:rPr>
                <w:rFonts w:asciiTheme="majorHAnsi" w:hAnsiTheme="majorHAnsi" w:cstheme="majorHAnsi"/>
                <w:sz w:val="28"/>
                <w:szCs w:val="28"/>
              </w:rPr>
              <w:pPrChange w:id="1363" w:author="DELL" w:date="2025-12-12T13:44:00Z" w16du:dateUtc="2025-12-12T06:44:00Z">
                <w:pPr>
                  <w:pStyle w:val="Compact"/>
                  <w:spacing w:line="276" w:lineRule="auto"/>
                  <w:jc w:val="center"/>
                </w:pPr>
              </w:pPrChange>
            </w:pPr>
            <w:r>
              <w:rPr>
                <w:rFonts w:asciiTheme="majorHAnsi" w:hAnsiTheme="majorHAnsi" w:cstheme="majorHAnsi"/>
                <w:sz w:val="28"/>
                <w:szCs w:val="28"/>
              </w:rPr>
              <w:t>M</w:t>
            </w:r>
          </w:p>
        </w:tc>
      </w:tr>
      <w:tr w:rsidR="00F0715F" w14:paraId="4685E316" w14:textId="77777777" w:rsidTr="000340BA">
        <w:tc>
          <w:tcPr>
            <w:tcW w:w="981" w:type="dxa"/>
            <w:tcPrChange w:id="1364" w:author="DELL" w:date="2025-12-12T21:29:00Z" w16du:dateUtc="2025-12-12T14:29:00Z">
              <w:tcPr>
                <w:tcW w:w="856" w:type="dxa"/>
                <w:gridSpan w:val="2"/>
              </w:tcPr>
            </w:tcPrChange>
          </w:tcPr>
          <w:p w14:paraId="0C6AB436" w14:textId="77777777" w:rsidR="00F0715F" w:rsidRDefault="00000000">
            <w:pPr>
              <w:pStyle w:val="Compact"/>
              <w:spacing w:line="276" w:lineRule="auto"/>
              <w:ind w:firstLine="0"/>
              <w:rPr>
                <w:rFonts w:asciiTheme="majorHAnsi" w:hAnsiTheme="majorHAnsi" w:cstheme="majorHAnsi"/>
                <w:sz w:val="28"/>
                <w:szCs w:val="28"/>
              </w:rPr>
              <w:pPrChange w:id="1365" w:author="DELL" w:date="2025-12-12T13:43:00Z" w16du:dateUtc="2025-12-12T06:43:00Z">
                <w:pPr>
                  <w:pStyle w:val="Compact"/>
                  <w:spacing w:line="276" w:lineRule="auto"/>
                  <w:jc w:val="center"/>
                </w:pPr>
              </w:pPrChange>
            </w:pPr>
            <w:r>
              <w:rPr>
                <w:rFonts w:asciiTheme="majorHAnsi" w:hAnsiTheme="majorHAnsi" w:cstheme="majorHAnsi"/>
                <w:sz w:val="28"/>
                <w:szCs w:val="28"/>
              </w:rPr>
              <w:t>FR-10</w:t>
            </w:r>
          </w:p>
        </w:tc>
        <w:tc>
          <w:tcPr>
            <w:tcW w:w="2697" w:type="dxa"/>
            <w:tcPrChange w:id="1366" w:author="DELL" w:date="2025-12-12T21:29:00Z" w16du:dateUtc="2025-12-12T14:29:00Z">
              <w:tcPr>
                <w:tcW w:w="2354" w:type="dxa"/>
                <w:gridSpan w:val="2"/>
              </w:tcPr>
            </w:tcPrChange>
          </w:tcPr>
          <w:p w14:paraId="74902A25" w14:textId="77777777" w:rsidR="00F0715F" w:rsidRDefault="00000000">
            <w:pPr>
              <w:pStyle w:val="Compact"/>
              <w:spacing w:line="276" w:lineRule="auto"/>
              <w:ind w:firstLine="0"/>
              <w:rPr>
                <w:rFonts w:asciiTheme="majorHAnsi" w:hAnsiTheme="majorHAnsi" w:cstheme="majorHAnsi"/>
                <w:sz w:val="28"/>
                <w:szCs w:val="28"/>
              </w:rPr>
              <w:pPrChange w:id="1367" w:author="DELL" w:date="2025-12-12T13:43:00Z" w16du:dateUtc="2025-12-12T06:43:00Z">
                <w:pPr>
                  <w:pStyle w:val="Compact"/>
                  <w:spacing w:line="276" w:lineRule="auto"/>
                  <w:jc w:val="center"/>
                </w:pPr>
              </w:pPrChange>
            </w:pPr>
            <w:r>
              <w:rPr>
                <w:rFonts w:asciiTheme="majorHAnsi" w:hAnsiTheme="majorHAnsi" w:cstheme="majorHAnsi"/>
                <w:sz w:val="28"/>
                <w:szCs w:val="28"/>
              </w:rPr>
              <w:t>Lịch sử đơn hàng</w:t>
            </w:r>
          </w:p>
        </w:tc>
        <w:tc>
          <w:tcPr>
            <w:tcW w:w="1709" w:type="dxa"/>
            <w:tcPrChange w:id="1368" w:author="DELL" w:date="2025-12-12T21:29:00Z" w16du:dateUtc="2025-12-12T14:29:00Z">
              <w:tcPr>
                <w:tcW w:w="1498" w:type="dxa"/>
                <w:gridSpan w:val="3"/>
              </w:tcPr>
            </w:tcPrChange>
          </w:tcPr>
          <w:p w14:paraId="59ADC5ED" w14:textId="77777777" w:rsidR="00F0715F" w:rsidRDefault="00000000">
            <w:pPr>
              <w:pStyle w:val="Compact"/>
              <w:spacing w:line="276" w:lineRule="auto"/>
              <w:ind w:firstLine="0"/>
              <w:rPr>
                <w:rFonts w:asciiTheme="majorHAnsi" w:hAnsiTheme="majorHAnsi" w:cstheme="majorHAnsi"/>
                <w:sz w:val="28"/>
                <w:szCs w:val="28"/>
              </w:rPr>
              <w:pPrChange w:id="1369" w:author="DELL" w:date="2025-12-12T13:43:00Z" w16du:dateUtc="2025-12-12T06:43:00Z">
                <w:pPr>
                  <w:pStyle w:val="Compact"/>
                  <w:spacing w:line="276" w:lineRule="auto"/>
                  <w:jc w:val="center"/>
                </w:pPr>
              </w:pPrChange>
            </w:pPr>
            <w:r>
              <w:rPr>
                <w:rFonts w:asciiTheme="majorHAnsi" w:hAnsiTheme="majorHAnsi" w:cstheme="majorHAnsi"/>
                <w:sz w:val="28"/>
                <w:szCs w:val="28"/>
              </w:rPr>
              <w:t>Khách hàng xem lại các đơn và trạng thái</w:t>
            </w:r>
          </w:p>
        </w:tc>
        <w:tc>
          <w:tcPr>
            <w:tcW w:w="1716" w:type="dxa"/>
            <w:tcPrChange w:id="1370" w:author="DELL" w:date="2025-12-12T21:29:00Z" w16du:dateUtc="2025-12-12T14:29:00Z">
              <w:tcPr>
                <w:tcW w:w="1498" w:type="dxa"/>
                <w:gridSpan w:val="2"/>
              </w:tcPr>
            </w:tcPrChange>
          </w:tcPr>
          <w:p w14:paraId="7A8EF1EE" w14:textId="77777777" w:rsidR="00F0715F" w:rsidRDefault="00000000">
            <w:pPr>
              <w:pStyle w:val="Compact"/>
              <w:spacing w:line="276" w:lineRule="auto"/>
              <w:ind w:firstLine="0"/>
              <w:rPr>
                <w:rFonts w:asciiTheme="majorHAnsi" w:hAnsiTheme="majorHAnsi" w:cstheme="majorHAnsi"/>
                <w:sz w:val="28"/>
                <w:szCs w:val="28"/>
              </w:rPr>
              <w:pPrChange w:id="1371" w:author="DELL" w:date="2025-12-12T13:43:00Z" w16du:dateUtc="2025-12-12T06:43:00Z">
                <w:pPr>
                  <w:pStyle w:val="Compact"/>
                  <w:spacing w:line="276" w:lineRule="auto"/>
                  <w:jc w:val="center"/>
                </w:pPr>
              </w:pPrChange>
            </w:pPr>
            <w:r>
              <w:rPr>
                <w:rFonts w:asciiTheme="majorHAnsi" w:hAnsiTheme="majorHAnsi" w:cstheme="majorHAnsi"/>
                <w:sz w:val="28"/>
                <w:szCs w:val="28"/>
              </w:rPr>
              <w:t>Customer</w:t>
            </w:r>
          </w:p>
        </w:tc>
        <w:tc>
          <w:tcPr>
            <w:tcW w:w="1961" w:type="dxa"/>
            <w:tcPrChange w:id="1372" w:author="DELL" w:date="2025-12-12T21:29:00Z" w16du:dateUtc="2025-12-12T14:29:00Z">
              <w:tcPr>
                <w:tcW w:w="1712" w:type="dxa"/>
                <w:gridSpan w:val="2"/>
              </w:tcPr>
            </w:tcPrChange>
          </w:tcPr>
          <w:p w14:paraId="58E439AF" w14:textId="77777777" w:rsidR="00F0715F" w:rsidRDefault="00000000">
            <w:pPr>
              <w:pStyle w:val="Compact"/>
              <w:spacing w:line="276" w:lineRule="auto"/>
              <w:rPr>
                <w:rFonts w:asciiTheme="majorHAnsi" w:hAnsiTheme="majorHAnsi" w:cstheme="majorHAnsi"/>
                <w:sz w:val="28"/>
                <w:szCs w:val="28"/>
              </w:rPr>
              <w:pPrChange w:id="1373" w:author="DELL" w:date="2025-12-12T13:44:00Z" w16du:dateUtc="2025-12-12T06:44:00Z">
                <w:pPr>
                  <w:pStyle w:val="Compact"/>
                  <w:spacing w:line="276" w:lineRule="auto"/>
                  <w:jc w:val="center"/>
                </w:pPr>
              </w:pPrChange>
            </w:pPr>
            <w:r>
              <w:rPr>
                <w:rFonts w:asciiTheme="majorHAnsi" w:hAnsiTheme="majorHAnsi" w:cstheme="majorHAnsi"/>
                <w:sz w:val="28"/>
                <w:szCs w:val="28"/>
              </w:rPr>
              <w:t>S</w:t>
            </w:r>
          </w:p>
        </w:tc>
      </w:tr>
      <w:tr w:rsidR="00F0715F" w14:paraId="01A9D189" w14:textId="77777777" w:rsidTr="000340BA">
        <w:tc>
          <w:tcPr>
            <w:tcW w:w="981" w:type="dxa"/>
            <w:tcPrChange w:id="1374" w:author="DELL" w:date="2025-12-12T21:29:00Z" w16du:dateUtc="2025-12-12T14:29:00Z">
              <w:tcPr>
                <w:tcW w:w="856" w:type="dxa"/>
                <w:gridSpan w:val="2"/>
              </w:tcPr>
            </w:tcPrChange>
          </w:tcPr>
          <w:p w14:paraId="1965AE24" w14:textId="77777777" w:rsidR="00F0715F" w:rsidRDefault="00000000">
            <w:pPr>
              <w:pStyle w:val="Compact"/>
              <w:spacing w:line="276" w:lineRule="auto"/>
              <w:ind w:firstLine="0"/>
              <w:rPr>
                <w:rFonts w:asciiTheme="majorHAnsi" w:hAnsiTheme="majorHAnsi" w:cstheme="majorHAnsi"/>
                <w:sz w:val="28"/>
                <w:szCs w:val="28"/>
              </w:rPr>
              <w:pPrChange w:id="1375" w:author="DELL" w:date="2025-12-12T13:43:00Z" w16du:dateUtc="2025-12-12T06:43:00Z">
                <w:pPr>
                  <w:pStyle w:val="Compact"/>
                  <w:spacing w:line="276" w:lineRule="auto"/>
                  <w:jc w:val="center"/>
                </w:pPr>
              </w:pPrChange>
            </w:pPr>
            <w:r>
              <w:rPr>
                <w:rFonts w:asciiTheme="majorHAnsi" w:hAnsiTheme="majorHAnsi" w:cstheme="majorHAnsi"/>
                <w:sz w:val="28"/>
                <w:szCs w:val="28"/>
              </w:rPr>
              <w:t>FR-11</w:t>
            </w:r>
          </w:p>
        </w:tc>
        <w:tc>
          <w:tcPr>
            <w:tcW w:w="2697" w:type="dxa"/>
            <w:tcPrChange w:id="1376" w:author="DELL" w:date="2025-12-12T21:29:00Z" w16du:dateUtc="2025-12-12T14:29:00Z">
              <w:tcPr>
                <w:tcW w:w="2354" w:type="dxa"/>
                <w:gridSpan w:val="2"/>
              </w:tcPr>
            </w:tcPrChange>
          </w:tcPr>
          <w:p w14:paraId="6CD66B2D" w14:textId="77777777" w:rsidR="00F0715F" w:rsidRDefault="00000000">
            <w:pPr>
              <w:pStyle w:val="Compact"/>
              <w:spacing w:line="276" w:lineRule="auto"/>
              <w:ind w:firstLine="0"/>
              <w:rPr>
                <w:rFonts w:asciiTheme="majorHAnsi" w:hAnsiTheme="majorHAnsi" w:cstheme="majorHAnsi"/>
                <w:sz w:val="28"/>
                <w:szCs w:val="28"/>
              </w:rPr>
              <w:pPrChange w:id="1377" w:author="DELL" w:date="2025-12-12T13:43:00Z" w16du:dateUtc="2025-12-12T06:43:00Z">
                <w:pPr>
                  <w:pStyle w:val="Compact"/>
                  <w:spacing w:line="276" w:lineRule="auto"/>
                  <w:jc w:val="center"/>
                </w:pPr>
              </w:pPrChange>
            </w:pPr>
            <w:r>
              <w:rPr>
                <w:rFonts w:asciiTheme="majorHAnsi" w:hAnsiTheme="majorHAnsi" w:cstheme="majorHAnsi"/>
                <w:sz w:val="28"/>
                <w:szCs w:val="28"/>
              </w:rPr>
              <w:t>Dashboard thống kê cơ bản</w:t>
            </w:r>
          </w:p>
        </w:tc>
        <w:tc>
          <w:tcPr>
            <w:tcW w:w="1709" w:type="dxa"/>
            <w:tcPrChange w:id="1378" w:author="DELL" w:date="2025-12-12T21:29:00Z" w16du:dateUtc="2025-12-12T14:29:00Z">
              <w:tcPr>
                <w:tcW w:w="1498" w:type="dxa"/>
                <w:gridSpan w:val="3"/>
              </w:tcPr>
            </w:tcPrChange>
          </w:tcPr>
          <w:p w14:paraId="78DA7DDA" w14:textId="77777777" w:rsidR="00F0715F" w:rsidRDefault="00000000">
            <w:pPr>
              <w:pStyle w:val="Compact"/>
              <w:spacing w:line="276" w:lineRule="auto"/>
              <w:ind w:firstLine="0"/>
              <w:rPr>
                <w:rFonts w:asciiTheme="majorHAnsi" w:hAnsiTheme="majorHAnsi" w:cstheme="majorHAnsi"/>
                <w:sz w:val="28"/>
                <w:szCs w:val="28"/>
              </w:rPr>
              <w:pPrChange w:id="1379" w:author="DELL" w:date="2025-12-12T13:43:00Z" w16du:dateUtc="2025-12-12T06:43:00Z">
                <w:pPr>
                  <w:pStyle w:val="Compact"/>
                  <w:spacing w:line="276" w:lineRule="auto"/>
                  <w:jc w:val="center"/>
                </w:pPr>
              </w:pPrChange>
            </w:pPr>
            <w:r>
              <w:rPr>
                <w:rFonts w:asciiTheme="majorHAnsi" w:hAnsiTheme="majorHAnsi" w:cstheme="majorHAnsi"/>
                <w:sz w:val="28"/>
                <w:szCs w:val="28"/>
              </w:rPr>
              <w:t>Hiển thị số lượng đơn theo trạng thái, topping phổ biến</w:t>
            </w:r>
          </w:p>
        </w:tc>
        <w:tc>
          <w:tcPr>
            <w:tcW w:w="1716" w:type="dxa"/>
            <w:tcPrChange w:id="1380" w:author="DELL" w:date="2025-12-12T21:29:00Z" w16du:dateUtc="2025-12-12T14:29:00Z">
              <w:tcPr>
                <w:tcW w:w="1498" w:type="dxa"/>
                <w:gridSpan w:val="2"/>
              </w:tcPr>
            </w:tcPrChange>
          </w:tcPr>
          <w:p w14:paraId="711B1299" w14:textId="77777777" w:rsidR="00F0715F" w:rsidRDefault="00000000">
            <w:pPr>
              <w:pStyle w:val="Compact"/>
              <w:spacing w:line="276" w:lineRule="auto"/>
              <w:ind w:firstLine="0"/>
              <w:rPr>
                <w:rFonts w:asciiTheme="majorHAnsi" w:hAnsiTheme="majorHAnsi" w:cstheme="majorHAnsi"/>
                <w:sz w:val="28"/>
                <w:szCs w:val="28"/>
              </w:rPr>
              <w:pPrChange w:id="1381" w:author="DELL" w:date="2025-12-12T13:43:00Z" w16du:dateUtc="2025-12-12T06:43:00Z">
                <w:pPr>
                  <w:pStyle w:val="Compact"/>
                  <w:spacing w:line="276" w:lineRule="auto"/>
                  <w:jc w:val="center"/>
                </w:pPr>
              </w:pPrChange>
            </w:pPr>
            <w:r>
              <w:rPr>
                <w:rFonts w:asciiTheme="majorHAnsi" w:hAnsiTheme="majorHAnsi" w:cstheme="majorHAnsi"/>
                <w:sz w:val="28"/>
                <w:szCs w:val="28"/>
              </w:rPr>
              <w:t>Staff/Admin</w:t>
            </w:r>
          </w:p>
        </w:tc>
        <w:tc>
          <w:tcPr>
            <w:tcW w:w="1961" w:type="dxa"/>
            <w:tcPrChange w:id="1382" w:author="DELL" w:date="2025-12-12T21:29:00Z" w16du:dateUtc="2025-12-12T14:29:00Z">
              <w:tcPr>
                <w:tcW w:w="1712" w:type="dxa"/>
                <w:gridSpan w:val="2"/>
              </w:tcPr>
            </w:tcPrChange>
          </w:tcPr>
          <w:p w14:paraId="36A561E8" w14:textId="77777777" w:rsidR="00F0715F" w:rsidRDefault="00000000">
            <w:pPr>
              <w:pStyle w:val="Compact"/>
              <w:spacing w:line="276" w:lineRule="auto"/>
              <w:rPr>
                <w:rFonts w:asciiTheme="majorHAnsi" w:hAnsiTheme="majorHAnsi" w:cstheme="majorHAnsi"/>
                <w:sz w:val="28"/>
                <w:szCs w:val="28"/>
              </w:rPr>
              <w:pPrChange w:id="1383" w:author="DELL" w:date="2025-12-12T13:44:00Z" w16du:dateUtc="2025-12-12T06:44:00Z">
                <w:pPr>
                  <w:pStyle w:val="Compact"/>
                  <w:spacing w:line="276" w:lineRule="auto"/>
                  <w:jc w:val="center"/>
                </w:pPr>
              </w:pPrChange>
            </w:pPr>
            <w:r>
              <w:rPr>
                <w:rFonts w:asciiTheme="majorHAnsi" w:hAnsiTheme="majorHAnsi" w:cstheme="majorHAnsi"/>
                <w:sz w:val="28"/>
                <w:szCs w:val="28"/>
              </w:rPr>
              <w:t>S</w:t>
            </w:r>
          </w:p>
        </w:tc>
      </w:tr>
      <w:tr w:rsidR="00F0715F" w14:paraId="45AB63B1" w14:textId="77777777" w:rsidTr="000340BA">
        <w:tc>
          <w:tcPr>
            <w:tcW w:w="981" w:type="dxa"/>
            <w:tcPrChange w:id="1384" w:author="DELL" w:date="2025-12-12T21:29:00Z" w16du:dateUtc="2025-12-12T14:29:00Z">
              <w:tcPr>
                <w:tcW w:w="856" w:type="dxa"/>
                <w:gridSpan w:val="2"/>
              </w:tcPr>
            </w:tcPrChange>
          </w:tcPr>
          <w:p w14:paraId="6AD8167C" w14:textId="77777777" w:rsidR="00F0715F" w:rsidRDefault="00000000">
            <w:pPr>
              <w:pStyle w:val="Compact"/>
              <w:spacing w:line="276" w:lineRule="auto"/>
              <w:ind w:firstLine="0"/>
              <w:rPr>
                <w:rFonts w:asciiTheme="majorHAnsi" w:hAnsiTheme="majorHAnsi" w:cstheme="majorHAnsi"/>
                <w:sz w:val="28"/>
                <w:szCs w:val="28"/>
              </w:rPr>
              <w:pPrChange w:id="1385" w:author="DELL" w:date="2025-12-12T13:43:00Z" w16du:dateUtc="2025-12-12T06:43:00Z">
                <w:pPr>
                  <w:pStyle w:val="Compact"/>
                  <w:spacing w:line="276" w:lineRule="auto"/>
                  <w:jc w:val="center"/>
                </w:pPr>
              </w:pPrChange>
            </w:pPr>
            <w:r>
              <w:rPr>
                <w:rFonts w:asciiTheme="majorHAnsi" w:hAnsiTheme="majorHAnsi" w:cstheme="majorHAnsi"/>
                <w:sz w:val="28"/>
                <w:szCs w:val="28"/>
              </w:rPr>
              <w:t>FR-12</w:t>
            </w:r>
          </w:p>
        </w:tc>
        <w:tc>
          <w:tcPr>
            <w:tcW w:w="2697" w:type="dxa"/>
            <w:tcPrChange w:id="1386" w:author="DELL" w:date="2025-12-12T21:29:00Z" w16du:dateUtc="2025-12-12T14:29:00Z">
              <w:tcPr>
                <w:tcW w:w="2354" w:type="dxa"/>
                <w:gridSpan w:val="2"/>
              </w:tcPr>
            </w:tcPrChange>
          </w:tcPr>
          <w:p w14:paraId="7EE38935" w14:textId="77777777" w:rsidR="00F0715F" w:rsidRDefault="00000000">
            <w:pPr>
              <w:pStyle w:val="Compact"/>
              <w:spacing w:line="276" w:lineRule="auto"/>
              <w:ind w:firstLine="0"/>
              <w:rPr>
                <w:rFonts w:asciiTheme="majorHAnsi" w:hAnsiTheme="majorHAnsi" w:cstheme="majorHAnsi"/>
                <w:sz w:val="28"/>
                <w:szCs w:val="28"/>
              </w:rPr>
              <w:pPrChange w:id="1387" w:author="DELL" w:date="2025-12-12T13:43:00Z" w16du:dateUtc="2025-12-12T06:43:00Z">
                <w:pPr>
                  <w:pStyle w:val="Compact"/>
                  <w:spacing w:line="276" w:lineRule="auto"/>
                  <w:jc w:val="center"/>
                </w:pPr>
              </w:pPrChange>
            </w:pPr>
            <w:r>
              <w:rPr>
                <w:rFonts w:asciiTheme="majorHAnsi" w:hAnsiTheme="majorHAnsi" w:cstheme="majorHAnsi"/>
                <w:sz w:val="28"/>
                <w:szCs w:val="28"/>
              </w:rPr>
              <w:t>Seed dữ liệu demo</w:t>
            </w:r>
          </w:p>
        </w:tc>
        <w:tc>
          <w:tcPr>
            <w:tcW w:w="1709" w:type="dxa"/>
            <w:tcPrChange w:id="1388" w:author="DELL" w:date="2025-12-12T21:29:00Z" w16du:dateUtc="2025-12-12T14:29:00Z">
              <w:tcPr>
                <w:tcW w:w="1498" w:type="dxa"/>
                <w:gridSpan w:val="3"/>
              </w:tcPr>
            </w:tcPrChange>
          </w:tcPr>
          <w:p w14:paraId="7A13ACDD" w14:textId="77777777" w:rsidR="00F0715F" w:rsidRDefault="00000000">
            <w:pPr>
              <w:pStyle w:val="Compact"/>
              <w:spacing w:line="276" w:lineRule="auto"/>
              <w:ind w:firstLine="0"/>
              <w:rPr>
                <w:rFonts w:asciiTheme="majorHAnsi" w:hAnsiTheme="majorHAnsi" w:cstheme="majorHAnsi"/>
                <w:sz w:val="28"/>
                <w:szCs w:val="28"/>
              </w:rPr>
              <w:pPrChange w:id="1389" w:author="DELL" w:date="2025-12-12T13:43:00Z" w16du:dateUtc="2025-12-12T06:43:00Z">
                <w:pPr>
                  <w:pStyle w:val="Compact"/>
                  <w:spacing w:line="276" w:lineRule="auto"/>
                  <w:jc w:val="center"/>
                </w:pPr>
              </w:pPrChange>
            </w:pPr>
            <w:r>
              <w:rPr>
                <w:rFonts w:asciiTheme="majorHAnsi" w:hAnsiTheme="majorHAnsi" w:cstheme="majorHAnsi"/>
                <w:sz w:val="28"/>
                <w:szCs w:val="28"/>
              </w:rPr>
              <w:t>Khởi tạo dữ liệu mẫu phục vụ kiểm thử và demo</w:t>
            </w:r>
          </w:p>
        </w:tc>
        <w:tc>
          <w:tcPr>
            <w:tcW w:w="1716" w:type="dxa"/>
            <w:tcPrChange w:id="1390" w:author="DELL" w:date="2025-12-12T21:29:00Z" w16du:dateUtc="2025-12-12T14:29:00Z">
              <w:tcPr>
                <w:tcW w:w="1498" w:type="dxa"/>
                <w:gridSpan w:val="2"/>
              </w:tcPr>
            </w:tcPrChange>
          </w:tcPr>
          <w:p w14:paraId="5FDB88CE" w14:textId="77777777" w:rsidR="00F0715F" w:rsidRDefault="00000000">
            <w:pPr>
              <w:pStyle w:val="Compact"/>
              <w:spacing w:line="276" w:lineRule="auto"/>
              <w:ind w:firstLine="0"/>
              <w:rPr>
                <w:rFonts w:asciiTheme="majorHAnsi" w:hAnsiTheme="majorHAnsi" w:cstheme="majorHAnsi"/>
                <w:sz w:val="28"/>
                <w:szCs w:val="28"/>
              </w:rPr>
              <w:pPrChange w:id="1391" w:author="DELL" w:date="2025-12-12T13:43:00Z" w16du:dateUtc="2025-12-12T06:43:00Z">
                <w:pPr>
                  <w:pStyle w:val="Compact"/>
                  <w:spacing w:line="276" w:lineRule="auto"/>
                  <w:jc w:val="center"/>
                </w:pPr>
              </w:pPrChange>
            </w:pPr>
            <w:r>
              <w:rPr>
                <w:rFonts w:asciiTheme="majorHAnsi" w:hAnsiTheme="majorHAnsi" w:cstheme="majorHAnsi"/>
                <w:sz w:val="28"/>
                <w:szCs w:val="28"/>
              </w:rPr>
              <w:t>Admin</w:t>
            </w:r>
          </w:p>
        </w:tc>
        <w:tc>
          <w:tcPr>
            <w:tcW w:w="1961" w:type="dxa"/>
            <w:tcPrChange w:id="1392" w:author="DELL" w:date="2025-12-12T21:29:00Z" w16du:dateUtc="2025-12-12T14:29:00Z">
              <w:tcPr>
                <w:tcW w:w="1712" w:type="dxa"/>
                <w:gridSpan w:val="2"/>
              </w:tcPr>
            </w:tcPrChange>
          </w:tcPr>
          <w:p w14:paraId="041C1DAF" w14:textId="77777777" w:rsidR="00F0715F" w:rsidRDefault="00000000">
            <w:pPr>
              <w:pStyle w:val="Compact"/>
              <w:spacing w:line="276" w:lineRule="auto"/>
              <w:rPr>
                <w:rFonts w:asciiTheme="majorHAnsi" w:hAnsiTheme="majorHAnsi" w:cstheme="majorHAnsi"/>
                <w:sz w:val="28"/>
                <w:szCs w:val="28"/>
              </w:rPr>
              <w:pPrChange w:id="1393" w:author="DELL" w:date="2025-12-12T13:44:00Z" w16du:dateUtc="2025-12-12T06:44:00Z">
                <w:pPr>
                  <w:pStyle w:val="Compact"/>
                  <w:spacing w:line="276" w:lineRule="auto"/>
                  <w:jc w:val="center"/>
                </w:pPr>
              </w:pPrChange>
            </w:pPr>
            <w:r>
              <w:rPr>
                <w:rFonts w:asciiTheme="majorHAnsi" w:hAnsiTheme="majorHAnsi" w:cstheme="majorHAnsi"/>
                <w:sz w:val="28"/>
                <w:szCs w:val="28"/>
              </w:rPr>
              <w:t>S</w:t>
            </w:r>
          </w:p>
        </w:tc>
      </w:tr>
      <w:tr w:rsidR="00F0715F" w14:paraId="1DA7A391" w14:textId="77777777" w:rsidTr="000340BA">
        <w:tc>
          <w:tcPr>
            <w:tcW w:w="981" w:type="dxa"/>
            <w:tcPrChange w:id="1394" w:author="DELL" w:date="2025-12-12T21:29:00Z" w16du:dateUtc="2025-12-12T14:29:00Z">
              <w:tcPr>
                <w:tcW w:w="856" w:type="dxa"/>
                <w:gridSpan w:val="2"/>
              </w:tcPr>
            </w:tcPrChange>
          </w:tcPr>
          <w:p w14:paraId="5B1C6214" w14:textId="77777777" w:rsidR="00F0715F" w:rsidRDefault="00000000">
            <w:pPr>
              <w:pStyle w:val="Compact"/>
              <w:spacing w:line="276" w:lineRule="auto"/>
              <w:ind w:firstLine="0"/>
              <w:rPr>
                <w:rFonts w:asciiTheme="majorHAnsi" w:hAnsiTheme="majorHAnsi" w:cstheme="majorHAnsi"/>
                <w:sz w:val="28"/>
                <w:szCs w:val="28"/>
              </w:rPr>
              <w:pPrChange w:id="1395" w:author="DELL" w:date="2025-12-12T13:43:00Z" w16du:dateUtc="2025-12-12T06:43:00Z">
                <w:pPr>
                  <w:pStyle w:val="Compact"/>
                  <w:spacing w:line="276" w:lineRule="auto"/>
                  <w:jc w:val="center"/>
                </w:pPr>
              </w:pPrChange>
            </w:pPr>
            <w:r>
              <w:rPr>
                <w:rFonts w:asciiTheme="majorHAnsi" w:hAnsiTheme="majorHAnsi" w:cstheme="majorHAnsi"/>
                <w:sz w:val="28"/>
                <w:szCs w:val="28"/>
              </w:rPr>
              <w:t>FR-13</w:t>
            </w:r>
          </w:p>
        </w:tc>
        <w:tc>
          <w:tcPr>
            <w:tcW w:w="2697" w:type="dxa"/>
            <w:tcPrChange w:id="1396" w:author="DELL" w:date="2025-12-12T21:29:00Z" w16du:dateUtc="2025-12-12T14:29:00Z">
              <w:tcPr>
                <w:tcW w:w="2354" w:type="dxa"/>
                <w:gridSpan w:val="2"/>
              </w:tcPr>
            </w:tcPrChange>
          </w:tcPr>
          <w:p w14:paraId="6AEB7EDE" w14:textId="77777777" w:rsidR="00F0715F" w:rsidRDefault="00000000">
            <w:pPr>
              <w:pStyle w:val="Compact"/>
              <w:spacing w:line="276" w:lineRule="auto"/>
              <w:ind w:firstLine="0"/>
              <w:rPr>
                <w:rFonts w:asciiTheme="majorHAnsi" w:hAnsiTheme="majorHAnsi" w:cstheme="majorHAnsi"/>
                <w:sz w:val="28"/>
                <w:szCs w:val="28"/>
              </w:rPr>
              <w:pPrChange w:id="1397" w:author="DELL" w:date="2025-12-12T13:43:00Z" w16du:dateUtc="2025-12-12T06:43:00Z">
                <w:pPr>
                  <w:pStyle w:val="Compact"/>
                  <w:spacing w:line="276" w:lineRule="auto"/>
                  <w:jc w:val="center"/>
                </w:pPr>
              </w:pPrChange>
            </w:pPr>
            <w:r>
              <w:rPr>
                <w:rFonts w:asciiTheme="majorHAnsi" w:hAnsiTheme="majorHAnsi" w:cstheme="majorHAnsi"/>
                <w:sz w:val="28"/>
                <w:szCs w:val="28"/>
              </w:rPr>
              <w:t>Recalculate giá server</w:t>
            </w:r>
          </w:p>
        </w:tc>
        <w:tc>
          <w:tcPr>
            <w:tcW w:w="1709" w:type="dxa"/>
            <w:tcPrChange w:id="1398" w:author="DELL" w:date="2025-12-12T21:29:00Z" w16du:dateUtc="2025-12-12T14:29:00Z">
              <w:tcPr>
                <w:tcW w:w="1498" w:type="dxa"/>
                <w:gridSpan w:val="3"/>
              </w:tcPr>
            </w:tcPrChange>
          </w:tcPr>
          <w:p w14:paraId="676EF02D" w14:textId="77777777" w:rsidR="00F0715F" w:rsidRDefault="00000000">
            <w:pPr>
              <w:pStyle w:val="Compact"/>
              <w:spacing w:line="276" w:lineRule="auto"/>
              <w:ind w:firstLine="0"/>
              <w:rPr>
                <w:rFonts w:asciiTheme="majorHAnsi" w:hAnsiTheme="majorHAnsi" w:cstheme="majorHAnsi"/>
                <w:sz w:val="28"/>
                <w:szCs w:val="28"/>
              </w:rPr>
              <w:pPrChange w:id="1399" w:author="DELL" w:date="2025-12-12T13:43:00Z" w16du:dateUtc="2025-12-12T06:43:00Z">
                <w:pPr>
                  <w:pStyle w:val="Compact"/>
                  <w:spacing w:line="276" w:lineRule="auto"/>
                  <w:jc w:val="center"/>
                </w:pPr>
              </w:pPrChange>
            </w:pPr>
            <w:r>
              <w:rPr>
                <w:rFonts w:asciiTheme="majorHAnsi" w:hAnsiTheme="majorHAnsi" w:cstheme="majorHAnsi"/>
                <w:sz w:val="28"/>
                <w:szCs w:val="28"/>
              </w:rPr>
              <w:t>Server xác thực lại giá đơn để chống sửa DOM</w:t>
            </w:r>
          </w:p>
        </w:tc>
        <w:tc>
          <w:tcPr>
            <w:tcW w:w="1716" w:type="dxa"/>
            <w:tcPrChange w:id="1400" w:author="DELL" w:date="2025-12-12T21:29:00Z" w16du:dateUtc="2025-12-12T14:29:00Z">
              <w:tcPr>
                <w:tcW w:w="1498" w:type="dxa"/>
                <w:gridSpan w:val="2"/>
              </w:tcPr>
            </w:tcPrChange>
          </w:tcPr>
          <w:p w14:paraId="2600CCFC" w14:textId="77777777" w:rsidR="00F0715F" w:rsidRDefault="00000000">
            <w:pPr>
              <w:pStyle w:val="Compact"/>
              <w:spacing w:line="276" w:lineRule="auto"/>
              <w:ind w:firstLine="0"/>
              <w:rPr>
                <w:rFonts w:asciiTheme="majorHAnsi" w:hAnsiTheme="majorHAnsi" w:cstheme="majorHAnsi"/>
                <w:sz w:val="28"/>
                <w:szCs w:val="28"/>
              </w:rPr>
              <w:pPrChange w:id="1401" w:author="DELL" w:date="2025-12-12T13:43:00Z" w16du:dateUtc="2025-12-12T06:43:00Z">
                <w:pPr>
                  <w:pStyle w:val="Compact"/>
                  <w:spacing w:line="276" w:lineRule="auto"/>
                  <w:jc w:val="center"/>
                </w:pPr>
              </w:pPrChange>
            </w:pPr>
            <w:r>
              <w:rPr>
                <w:rFonts w:asciiTheme="majorHAnsi" w:hAnsiTheme="majorHAnsi" w:cstheme="majorHAnsi"/>
                <w:sz w:val="28"/>
                <w:szCs w:val="28"/>
              </w:rPr>
              <w:t>System</w:t>
            </w:r>
          </w:p>
        </w:tc>
        <w:tc>
          <w:tcPr>
            <w:tcW w:w="1961" w:type="dxa"/>
            <w:tcPrChange w:id="1402" w:author="DELL" w:date="2025-12-12T21:29:00Z" w16du:dateUtc="2025-12-12T14:29:00Z">
              <w:tcPr>
                <w:tcW w:w="1712" w:type="dxa"/>
                <w:gridSpan w:val="2"/>
              </w:tcPr>
            </w:tcPrChange>
          </w:tcPr>
          <w:p w14:paraId="07C4A2D6" w14:textId="77777777" w:rsidR="00F0715F" w:rsidRDefault="00000000">
            <w:pPr>
              <w:pStyle w:val="Compact"/>
              <w:spacing w:line="276" w:lineRule="auto"/>
              <w:rPr>
                <w:rFonts w:asciiTheme="majorHAnsi" w:hAnsiTheme="majorHAnsi" w:cstheme="majorHAnsi"/>
                <w:sz w:val="28"/>
                <w:szCs w:val="28"/>
              </w:rPr>
              <w:pPrChange w:id="1403" w:author="DELL" w:date="2025-12-12T13:43:00Z" w16du:dateUtc="2025-12-12T06:43:00Z">
                <w:pPr>
                  <w:pStyle w:val="Compact"/>
                  <w:spacing w:line="276" w:lineRule="auto"/>
                  <w:jc w:val="center"/>
                </w:pPr>
              </w:pPrChange>
            </w:pPr>
            <w:r>
              <w:rPr>
                <w:rFonts w:asciiTheme="majorHAnsi" w:hAnsiTheme="majorHAnsi" w:cstheme="majorHAnsi"/>
                <w:sz w:val="28"/>
                <w:szCs w:val="28"/>
              </w:rPr>
              <w:t>M</w:t>
            </w:r>
          </w:p>
        </w:tc>
      </w:tr>
      <w:tr w:rsidR="00F0715F" w14:paraId="7D5D7D8A" w14:textId="77777777" w:rsidTr="000340BA">
        <w:tc>
          <w:tcPr>
            <w:tcW w:w="981" w:type="dxa"/>
            <w:tcPrChange w:id="1404" w:author="DELL" w:date="2025-12-12T21:29:00Z" w16du:dateUtc="2025-12-12T14:29:00Z">
              <w:tcPr>
                <w:tcW w:w="856" w:type="dxa"/>
                <w:gridSpan w:val="2"/>
              </w:tcPr>
            </w:tcPrChange>
          </w:tcPr>
          <w:p w14:paraId="433AB184" w14:textId="77777777" w:rsidR="00F0715F" w:rsidRDefault="00000000">
            <w:pPr>
              <w:pStyle w:val="Compact"/>
              <w:spacing w:line="276" w:lineRule="auto"/>
              <w:ind w:firstLine="0"/>
              <w:rPr>
                <w:rFonts w:asciiTheme="majorHAnsi" w:hAnsiTheme="majorHAnsi" w:cstheme="majorHAnsi"/>
                <w:sz w:val="28"/>
                <w:szCs w:val="28"/>
              </w:rPr>
              <w:pPrChange w:id="1405" w:author="DELL" w:date="2025-12-12T13:43:00Z" w16du:dateUtc="2025-12-12T06:43:00Z">
                <w:pPr>
                  <w:pStyle w:val="Compact"/>
                  <w:spacing w:line="276" w:lineRule="auto"/>
                  <w:jc w:val="center"/>
                </w:pPr>
              </w:pPrChange>
            </w:pPr>
            <w:r>
              <w:rPr>
                <w:rFonts w:asciiTheme="majorHAnsi" w:hAnsiTheme="majorHAnsi" w:cstheme="majorHAnsi"/>
                <w:sz w:val="28"/>
                <w:szCs w:val="28"/>
              </w:rPr>
              <w:lastRenderedPageBreak/>
              <w:t>FR-14</w:t>
            </w:r>
          </w:p>
        </w:tc>
        <w:tc>
          <w:tcPr>
            <w:tcW w:w="2697" w:type="dxa"/>
            <w:tcPrChange w:id="1406" w:author="DELL" w:date="2025-12-12T21:29:00Z" w16du:dateUtc="2025-12-12T14:29:00Z">
              <w:tcPr>
                <w:tcW w:w="2354" w:type="dxa"/>
                <w:gridSpan w:val="2"/>
              </w:tcPr>
            </w:tcPrChange>
          </w:tcPr>
          <w:p w14:paraId="3DB8E580" w14:textId="77777777" w:rsidR="00F0715F" w:rsidRDefault="00000000">
            <w:pPr>
              <w:pStyle w:val="Compact"/>
              <w:spacing w:line="276" w:lineRule="auto"/>
              <w:ind w:firstLine="0"/>
              <w:rPr>
                <w:rFonts w:asciiTheme="majorHAnsi" w:hAnsiTheme="majorHAnsi" w:cstheme="majorHAnsi"/>
                <w:sz w:val="28"/>
                <w:szCs w:val="28"/>
              </w:rPr>
              <w:pPrChange w:id="1407" w:author="DELL" w:date="2025-12-12T13:43:00Z" w16du:dateUtc="2025-12-12T06:43:00Z">
                <w:pPr>
                  <w:pStyle w:val="Compact"/>
                  <w:spacing w:line="276" w:lineRule="auto"/>
                  <w:jc w:val="center"/>
                </w:pPr>
              </w:pPrChange>
            </w:pPr>
            <w:r>
              <w:rPr>
                <w:rFonts w:asciiTheme="majorHAnsi" w:hAnsiTheme="majorHAnsi" w:cstheme="majorHAnsi"/>
                <w:sz w:val="28"/>
                <w:szCs w:val="28"/>
              </w:rPr>
              <w:t>Logging sự kiện đơn hàng</w:t>
            </w:r>
          </w:p>
        </w:tc>
        <w:tc>
          <w:tcPr>
            <w:tcW w:w="1709" w:type="dxa"/>
            <w:tcPrChange w:id="1408" w:author="DELL" w:date="2025-12-12T21:29:00Z" w16du:dateUtc="2025-12-12T14:29:00Z">
              <w:tcPr>
                <w:tcW w:w="1498" w:type="dxa"/>
                <w:gridSpan w:val="3"/>
              </w:tcPr>
            </w:tcPrChange>
          </w:tcPr>
          <w:p w14:paraId="79494373" w14:textId="77777777" w:rsidR="00F0715F" w:rsidRDefault="00000000">
            <w:pPr>
              <w:pStyle w:val="Compact"/>
              <w:spacing w:line="276" w:lineRule="auto"/>
              <w:ind w:firstLine="0"/>
              <w:rPr>
                <w:rFonts w:asciiTheme="majorHAnsi" w:hAnsiTheme="majorHAnsi" w:cstheme="majorHAnsi"/>
                <w:sz w:val="28"/>
                <w:szCs w:val="28"/>
              </w:rPr>
              <w:pPrChange w:id="1409" w:author="DELL" w:date="2025-12-12T13:43:00Z" w16du:dateUtc="2025-12-12T06:43:00Z">
                <w:pPr>
                  <w:pStyle w:val="Compact"/>
                  <w:spacing w:line="276" w:lineRule="auto"/>
                  <w:jc w:val="center"/>
                </w:pPr>
              </w:pPrChange>
            </w:pPr>
            <w:r>
              <w:rPr>
                <w:rFonts w:asciiTheme="majorHAnsi" w:hAnsiTheme="majorHAnsi" w:cstheme="majorHAnsi"/>
                <w:sz w:val="28"/>
                <w:szCs w:val="28"/>
              </w:rPr>
              <w:t>Ghi log tạo/cập nhật trạng thái phục vụ audit cơ bản</w:t>
            </w:r>
          </w:p>
        </w:tc>
        <w:tc>
          <w:tcPr>
            <w:tcW w:w="1716" w:type="dxa"/>
            <w:tcPrChange w:id="1410" w:author="DELL" w:date="2025-12-12T21:29:00Z" w16du:dateUtc="2025-12-12T14:29:00Z">
              <w:tcPr>
                <w:tcW w:w="1498" w:type="dxa"/>
                <w:gridSpan w:val="2"/>
              </w:tcPr>
            </w:tcPrChange>
          </w:tcPr>
          <w:p w14:paraId="0AAD9ED2" w14:textId="77777777" w:rsidR="00F0715F" w:rsidRDefault="00000000">
            <w:pPr>
              <w:pStyle w:val="Compact"/>
              <w:spacing w:line="276" w:lineRule="auto"/>
              <w:ind w:firstLine="0"/>
              <w:rPr>
                <w:rFonts w:asciiTheme="majorHAnsi" w:hAnsiTheme="majorHAnsi" w:cstheme="majorHAnsi"/>
                <w:sz w:val="28"/>
                <w:szCs w:val="28"/>
              </w:rPr>
              <w:pPrChange w:id="1411" w:author="DELL" w:date="2025-12-12T13:43:00Z" w16du:dateUtc="2025-12-12T06:43:00Z">
                <w:pPr>
                  <w:pStyle w:val="Compact"/>
                  <w:spacing w:line="276" w:lineRule="auto"/>
                  <w:jc w:val="center"/>
                </w:pPr>
              </w:pPrChange>
            </w:pPr>
            <w:r>
              <w:rPr>
                <w:rFonts w:asciiTheme="majorHAnsi" w:hAnsiTheme="majorHAnsi" w:cstheme="majorHAnsi"/>
                <w:sz w:val="28"/>
                <w:szCs w:val="28"/>
              </w:rPr>
              <w:t>System</w:t>
            </w:r>
          </w:p>
        </w:tc>
        <w:tc>
          <w:tcPr>
            <w:tcW w:w="1961" w:type="dxa"/>
            <w:tcPrChange w:id="1412" w:author="DELL" w:date="2025-12-12T21:29:00Z" w16du:dateUtc="2025-12-12T14:29:00Z">
              <w:tcPr>
                <w:tcW w:w="1712" w:type="dxa"/>
                <w:gridSpan w:val="2"/>
              </w:tcPr>
            </w:tcPrChange>
          </w:tcPr>
          <w:p w14:paraId="41B2A47F" w14:textId="77777777" w:rsidR="00F0715F" w:rsidRDefault="00000000">
            <w:pPr>
              <w:pStyle w:val="Compact"/>
              <w:spacing w:line="276" w:lineRule="auto"/>
              <w:rPr>
                <w:rFonts w:asciiTheme="majorHAnsi" w:hAnsiTheme="majorHAnsi" w:cstheme="majorHAnsi"/>
                <w:sz w:val="28"/>
                <w:szCs w:val="28"/>
              </w:rPr>
              <w:pPrChange w:id="1413" w:author="DELL" w:date="2025-12-12T13:43:00Z" w16du:dateUtc="2025-12-12T06:43:00Z">
                <w:pPr>
                  <w:pStyle w:val="Compact"/>
                  <w:spacing w:line="276" w:lineRule="auto"/>
                  <w:jc w:val="center"/>
                </w:pPr>
              </w:pPrChange>
            </w:pPr>
            <w:r>
              <w:rPr>
                <w:rFonts w:asciiTheme="majorHAnsi" w:hAnsiTheme="majorHAnsi" w:cstheme="majorHAnsi"/>
                <w:sz w:val="28"/>
                <w:szCs w:val="28"/>
              </w:rPr>
              <w:t>S</w:t>
            </w:r>
          </w:p>
        </w:tc>
      </w:tr>
      <w:tr w:rsidR="00F0715F" w14:paraId="728154A0" w14:textId="77777777" w:rsidTr="000340BA">
        <w:tc>
          <w:tcPr>
            <w:tcW w:w="981" w:type="dxa"/>
            <w:tcPrChange w:id="1414" w:author="DELL" w:date="2025-12-12T21:29:00Z" w16du:dateUtc="2025-12-12T14:29:00Z">
              <w:tcPr>
                <w:tcW w:w="856" w:type="dxa"/>
                <w:gridSpan w:val="2"/>
              </w:tcPr>
            </w:tcPrChange>
          </w:tcPr>
          <w:p w14:paraId="06A61C6F" w14:textId="77777777" w:rsidR="00F0715F" w:rsidRDefault="00000000">
            <w:pPr>
              <w:pStyle w:val="Compact"/>
              <w:spacing w:line="276" w:lineRule="auto"/>
              <w:ind w:firstLine="0"/>
              <w:rPr>
                <w:rFonts w:asciiTheme="majorHAnsi" w:hAnsiTheme="majorHAnsi" w:cstheme="majorHAnsi"/>
                <w:sz w:val="28"/>
                <w:szCs w:val="28"/>
              </w:rPr>
              <w:pPrChange w:id="1415" w:author="DELL" w:date="2025-12-12T13:43:00Z" w16du:dateUtc="2025-12-12T06:43:00Z">
                <w:pPr>
                  <w:pStyle w:val="Compact"/>
                  <w:spacing w:line="276" w:lineRule="auto"/>
                  <w:jc w:val="center"/>
                </w:pPr>
              </w:pPrChange>
            </w:pPr>
            <w:r>
              <w:rPr>
                <w:rFonts w:asciiTheme="majorHAnsi" w:hAnsiTheme="majorHAnsi" w:cstheme="majorHAnsi"/>
                <w:sz w:val="28"/>
                <w:szCs w:val="28"/>
              </w:rPr>
              <w:t>FR-15</w:t>
            </w:r>
          </w:p>
        </w:tc>
        <w:tc>
          <w:tcPr>
            <w:tcW w:w="2697" w:type="dxa"/>
            <w:tcPrChange w:id="1416" w:author="DELL" w:date="2025-12-12T21:29:00Z" w16du:dateUtc="2025-12-12T14:29:00Z">
              <w:tcPr>
                <w:tcW w:w="2354" w:type="dxa"/>
                <w:gridSpan w:val="2"/>
              </w:tcPr>
            </w:tcPrChange>
          </w:tcPr>
          <w:p w14:paraId="2D9D8732" w14:textId="77777777" w:rsidR="00F0715F" w:rsidRDefault="00000000">
            <w:pPr>
              <w:pStyle w:val="Compact"/>
              <w:spacing w:line="276" w:lineRule="auto"/>
              <w:ind w:firstLine="0"/>
              <w:rPr>
                <w:rFonts w:asciiTheme="majorHAnsi" w:hAnsiTheme="majorHAnsi" w:cstheme="majorHAnsi"/>
                <w:sz w:val="28"/>
                <w:szCs w:val="28"/>
              </w:rPr>
              <w:pPrChange w:id="1417" w:author="DELL" w:date="2025-12-12T13:43:00Z" w16du:dateUtc="2025-12-12T06:43:00Z">
                <w:pPr>
                  <w:pStyle w:val="Compact"/>
                  <w:spacing w:line="276" w:lineRule="auto"/>
                  <w:jc w:val="center"/>
                </w:pPr>
              </w:pPrChange>
            </w:pPr>
            <w:r>
              <w:rPr>
                <w:rFonts w:asciiTheme="majorHAnsi" w:hAnsiTheme="majorHAnsi" w:cstheme="majorHAnsi"/>
                <w:sz w:val="28"/>
                <w:szCs w:val="28"/>
              </w:rPr>
              <w:t>Báo cáo xuất thô</w:t>
            </w:r>
          </w:p>
        </w:tc>
        <w:tc>
          <w:tcPr>
            <w:tcW w:w="1709" w:type="dxa"/>
            <w:tcPrChange w:id="1418" w:author="DELL" w:date="2025-12-12T21:29:00Z" w16du:dateUtc="2025-12-12T14:29:00Z">
              <w:tcPr>
                <w:tcW w:w="1498" w:type="dxa"/>
                <w:gridSpan w:val="3"/>
              </w:tcPr>
            </w:tcPrChange>
          </w:tcPr>
          <w:p w14:paraId="0F585DD6" w14:textId="77777777" w:rsidR="00F0715F" w:rsidRDefault="00000000">
            <w:pPr>
              <w:pStyle w:val="Compact"/>
              <w:spacing w:line="276" w:lineRule="auto"/>
              <w:ind w:firstLine="0"/>
              <w:rPr>
                <w:rFonts w:asciiTheme="majorHAnsi" w:hAnsiTheme="majorHAnsi" w:cstheme="majorHAnsi"/>
                <w:sz w:val="28"/>
                <w:szCs w:val="28"/>
              </w:rPr>
              <w:pPrChange w:id="1419" w:author="DELL" w:date="2025-12-12T13:43:00Z" w16du:dateUtc="2025-12-12T06:43:00Z">
                <w:pPr>
                  <w:pStyle w:val="Compact"/>
                  <w:spacing w:line="276" w:lineRule="auto"/>
                  <w:jc w:val="center"/>
                </w:pPr>
              </w:pPrChange>
            </w:pPr>
            <w:r>
              <w:rPr>
                <w:rFonts w:asciiTheme="majorHAnsi" w:hAnsiTheme="majorHAnsi" w:cstheme="majorHAnsi"/>
                <w:sz w:val="28"/>
                <w:szCs w:val="28"/>
              </w:rPr>
              <w:t>Xuất danh sách đơn (CSV) đơn giản</w:t>
            </w:r>
          </w:p>
        </w:tc>
        <w:tc>
          <w:tcPr>
            <w:tcW w:w="1716" w:type="dxa"/>
            <w:tcPrChange w:id="1420" w:author="DELL" w:date="2025-12-12T21:29:00Z" w16du:dateUtc="2025-12-12T14:29:00Z">
              <w:tcPr>
                <w:tcW w:w="1498" w:type="dxa"/>
                <w:gridSpan w:val="2"/>
              </w:tcPr>
            </w:tcPrChange>
          </w:tcPr>
          <w:p w14:paraId="4C1497F5" w14:textId="77777777" w:rsidR="00F0715F" w:rsidRDefault="00000000">
            <w:pPr>
              <w:pStyle w:val="Compact"/>
              <w:spacing w:line="276" w:lineRule="auto"/>
              <w:ind w:firstLine="0"/>
              <w:rPr>
                <w:rFonts w:asciiTheme="majorHAnsi" w:hAnsiTheme="majorHAnsi" w:cstheme="majorHAnsi"/>
                <w:sz w:val="28"/>
                <w:szCs w:val="28"/>
              </w:rPr>
              <w:pPrChange w:id="1421" w:author="DELL" w:date="2025-12-12T13:43:00Z" w16du:dateUtc="2025-12-12T06:43:00Z">
                <w:pPr>
                  <w:pStyle w:val="Compact"/>
                  <w:spacing w:line="276" w:lineRule="auto"/>
                  <w:jc w:val="center"/>
                </w:pPr>
              </w:pPrChange>
            </w:pPr>
            <w:r>
              <w:rPr>
                <w:rFonts w:asciiTheme="majorHAnsi" w:hAnsiTheme="majorHAnsi" w:cstheme="majorHAnsi"/>
                <w:sz w:val="28"/>
                <w:szCs w:val="28"/>
              </w:rPr>
              <w:t>Admin</w:t>
            </w:r>
          </w:p>
        </w:tc>
        <w:tc>
          <w:tcPr>
            <w:tcW w:w="1961" w:type="dxa"/>
            <w:tcPrChange w:id="1422" w:author="DELL" w:date="2025-12-12T21:29:00Z" w16du:dateUtc="2025-12-12T14:29:00Z">
              <w:tcPr>
                <w:tcW w:w="1712" w:type="dxa"/>
                <w:gridSpan w:val="2"/>
              </w:tcPr>
            </w:tcPrChange>
          </w:tcPr>
          <w:p w14:paraId="4D167B34" w14:textId="77777777" w:rsidR="00F0715F" w:rsidRDefault="00000000">
            <w:pPr>
              <w:pStyle w:val="Compact"/>
              <w:spacing w:line="276" w:lineRule="auto"/>
              <w:rPr>
                <w:rFonts w:asciiTheme="majorHAnsi" w:hAnsiTheme="majorHAnsi" w:cstheme="majorHAnsi"/>
                <w:sz w:val="28"/>
                <w:szCs w:val="28"/>
              </w:rPr>
              <w:pPrChange w:id="1423" w:author="DELL" w:date="2025-12-12T13:43:00Z" w16du:dateUtc="2025-12-12T06:43:00Z">
                <w:pPr>
                  <w:pStyle w:val="Compact"/>
                  <w:spacing w:line="276" w:lineRule="auto"/>
                  <w:jc w:val="center"/>
                </w:pPr>
              </w:pPrChange>
            </w:pPr>
            <w:r>
              <w:rPr>
                <w:rFonts w:asciiTheme="majorHAnsi" w:hAnsiTheme="majorHAnsi" w:cstheme="majorHAnsi"/>
                <w:sz w:val="28"/>
                <w:szCs w:val="28"/>
              </w:rPr>
              <w:t>C</w:t>
            </w:r>
          </w:p>
        </w:tc>
      </w:tr>
    </w:tbl>
    <w:p w14:paraId="66987D0D" w14:textId="77777777" w:rsidR="00F0715F" w:rsidRDefault="00F0715F" w:rsidP="00520757">
      <w:pPr>
        <w:spacing w:line="276" w:lineRule="auto"/>
      </w:pPr>
    </w:p>
    <w:p w14:paraId="0AD8786E" w14:textId="77777777" w:rsidR="00F0715F" w:rsidRDefault="00000000" w:rsidP="00520757">
      <w:pPr>
        <w:spacing w:line="276" w:lineRule="auto"/>
        <w:rPr>
          <w:lang w:val="zh-CN"/>
        </w:rPr>
      </w:pPr>
      <w:r>
        <w:rPr>
          <w:lang w:val="zh-CN"/>
        </w:rPr>
        <w:t>Các yêu cầu phi chức năng tiêu biểu:</w:t>
      </w:r>
    </w:p>
    <w:p w14:paraId="2D90D394" w14:textId="77777777" w:rsidR="00F0715F" w:rsidRDefault="00000000" w:rsidP="00520757">
      <w:pPr>
        <w:spacing w:line="276" w:lineRule="auto"/>
        <w:rPr>
          <w:lang w:val="zh-CN"/>
        </w:rPr>
      </w:pPr>
      <w:r>
        <w:t xml:space="preserve">- </w:t>
      </w:r>
      <w:r>
        <w:rPr>
          <w:lang w:val="zh-CN"/>
        </w:rPr>
        <w:t>Hiệu năng: Trang danh sách sản phẩm trả về trong thời gian dưới mức ngưỡng chấp nhận (ví dụ 500 ms ở môi trường cục bộ với 200 sản phẩm).</w:t>
      </w:r>
    </w:p>
    <w:p w14:paraId="2811A767" w14:textId="77777777" w:rsidR="00F0715F" w:rsidRDefault="00000000" w:rsidP="00520757">
      <w:pPr>
        <w:spacing w:line="276" w:lineRule="auto"/>
        <w:rPr>
          <w:lang w:val="zh-CN"/>
        </w:rPr>
      </w:pPr>
      <w:r>
        <w:rPr>
          <w:lang w:val="zh-CN"/>
        </w:rPr>
        <w:t>- Bảo mật: Hash mật khẩu bằng thuật toán mạnh (BCrypt hoặc Argon2), chống CSRF với antiforgery, không lộ thông tin stack trace cho người dùng cuối.</w:t>
      </w:r>
    </w:p>
    <w:p w14:paraId="484FF26C" w14:textId="2733471E" w:rsidR="00F0715F" w:rsidRDefault="00000000" w:rsidP="00520757">
      <w:pPr>
        <w:spacing w:line="276" w:lineRule="auto"/>
        <w:rPr>
          <w:lang w:val="zh-CN"/>
        </w:rPr>
      </w:pPr>
      <w:r>
        <w:rPr>
          <w:lang w:val="zh-CN"/>
        </w:rPr>
        <w:t>- Khả năng mở rộng: Thiết kế schema topping và size đủ linh hoạt để thêm tùy chọn mới không cần chỉnh sửa cấu trúc bảng lớn.</w:t>
      </w:r>
    </w:p>
    <w:p w14:paraId="1D70EC56" w14:textId="6C954BB8" w:rsidR="00F0715F" w:rsidRDefault="002764DE">
      <w:pPr>
        <w:pStyle w:val="Heading2"/>
        <w:numPr>
          <w:ilvl w:val="1"/>
          <w:numId w:val="13"/>
        </w:numPr>
        <w:rPr>
          <w:ins w:id="1424" w:author="DELL" w:date="2025-12-11T19:04:00Z" w16du:dateUtc="2025-12-11T12:04:00Z"/>
        </w:rPr>
        <w:pPrChange w:id="1425" w:author="DELL" w:date="2025-12-12T13:52:00Z" w16du:dateUtc="2025-12-12T06:52:00Z">
          <w:pPr>
            <w:pStyle w:val="Heading2"/>
            <w:numPr>
              <w:numId w:val="13"/>
            </w:numPr>
            <w:spacing w:before="120" w:after="120" w:line="276" w:lineRule="auto"/>
            <w:ind w:left="1440" w:hanging="720"/>
          </w:pPr>
        </w:pPrChange>
      </w:pPr>
      <w:bookmarkStart w:id="1426" w:name="_Toc216307569"/>
      <w:bookmarkStart w:id="1427" w:name="_Toc216307921"/>
      <w:bookmarkStart w:id="1428" w:name="_Toc216373507"/>
      <w:bookmarkStart w:id="1429" w:name="_Toc216440167"/>
      <w:bookmarkStart w:id="1430" w:name="_Toc216441983"/>
      <w:ins w:id="1431" w:author="DELL" w:date="2025-12-11T19:05:00Z" w16du:dateUtc="2025-12-11T12:05:00Z">
        <w:r>
          <w:rPr>
            <w:noProof/>
            <w14:ligatures w14:val="none"/>
          </w:rPr>
          <w:drawing>
            <wp:anchor distT="0" distB="0" distL="114300" distR="114300" simplePos="0" relativeHeight="251660288" behindDoc="0" locked="0" layoutInCell="1" allowOverlap="1" wp14:anchorId="7CC31570" wp14:editId="4B43A5A0">
              <wp:simplePos x="0" y="0"/>
              <wp:positionH relativeFrom="margin">
                <wp:posOffset>236855</wp:posOffset>
              </wp:positionH>
              <wp:positionV relativeFrom="paragraph">
                <wp:posOffset>409575</wp:posOffset>
              </wp:positionV>
              <wp:extent cx="5224780" cy="2937510"/>
              <wp:effectExtent l="0" t="0" r="0" b="0"/>
              <wp:wrapThrough wrapText="bothSides">
                <wp:wrapPolygon edited="0">
                  <wp:start x="0" y="0"/>
                  <wp:lineTo x="0" y="21432"/>
                  <wp:lineTo x="21500" y="21432"/>
                  <wp:lineTo x="21500" y="0"/>
                  <wp:lineTo x="0" y="0"/>
                </wp:wrapPolygon>
              </wp:wrapThrough>
              <wp:docPr id="10061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7072" name="Picture 10061070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4780" cy="2937510"/>
                      </a:xfrm>
                      <a:prstGeom prst="rect">
                        <a:avLst/>
                      </a:prstGeom>
                    </pic:spPr>
                  </pic:pic>
                </a:graphicData>
              </a:graphic>
              <wp14:sizeRelH relativeFrom="margin">
                <wp14:pctWidth>0</wp14:pctWidth>
              </wp14:sizeRelH>
              <wp14:sizeRelV relativeFrom="margin">
                <wp14:pctHeight>0</wp14:pctHeight>
              </wp14:sizeRelV>
            </wp:anchor>
          </w:drawing>
        </w:r>
      </w:ins>
      <w:r w:rsidRPr="00520757">
        <w:t>Mô hình cơ sở dữ liệu</w:t>
      </w:r>
      <w:bookmarkEnd w:id="1426"/>
      <w:bookmarkEnd w:id="1427"/>
      <w:bookmarkEnd w:id="1428"/>
      <w:bookmarkEnd w:id="1429"/>
      <w:bookmarkEnd w:id="1430"/>
    </w:p>
    <w:p w14:paraId="35187BFF" w14:textId="440635AC" w:rsidR="00F35039" w:rsidRPr="00650B5F" w:rsidRDefault="002764DE">
      <w:pPr>
        <w:pStyle w:val="Caption"/>
        <w:jc w:val="center"/>
        <w:rPr>
          <w:b/>
          <w:color w:val="auto"/>
          <w:sz w:val="28"/>
          <w:szCs w:val="28"/>
          <w:lang w:val="vi-VN"/>
          <w:rPrChange w:id="1432" w:author="DELL" w:date="2025-12-12T13:45:00Z" w16du:dateUtc="2025-12-12T06:45:00Z">
            <w:rPr>
              <w:b w:val="0"/>
              <w:color w:val="auto"/>
              <w:szCs w:val="28"/>
            </w:rPr>
          </w:rPrChange>
        </w:rPr>
        <w:pPrChange w:id="1433" w:author="DELL" w:date="2025-12-11T19:11:00Z" w16du:dateUtc="2025-12-11T12:11:00Z">
          <w:pPr>
            <w:pStyle w:val="Heading2"/>
            <w:numPr>
              <w:numId w:val="13"/>
            </w:numPr>
            <w:spacing w:before="120" w:after="120" w:line="276" w:lineRule="auto"/>
            <w:ind w:left="1440" w:hanging="720"/>
          </w:pPr>
        </w:pPrChange>
      </w:pPr>
      <w:bookmarkStart w:id="1434" w:name="_Toc216372728"/>
      <w:ins w:id="1435" w:author="DELL" w:date="2025-12-11T19:10:00Z" w16du:dateUtc="2025-12-11T12:10:00Z">
        <w:r w:rsidRPr="00650B5F">
          <w:rPr>
            <w:i w:val="0"/>
            <w:iCs w:val="0"/>
            <w:color w:val="auto"/>
            <w:sz w:val="28"/>
            <w:szCs w:val="28"/>
            <w:rPrChange w:id="1436" w:author="DELL" w:date="2025-12-12T13:45:00Z" w16du:dateUtc="2025-12-12T06:45:00Z">
              <w:rPr>
                <w:b w:val="0"/>
                <w:i/>
                <w:iCs/>
              </w:rPr>
            </w:rPrChange>
          </w:rPr>
          <w:t xml:space="preserve">Hình 3. </w:t>
        </w:r>
        <w:r w:rsidRPr="00650B5F">
          <w:rPr>
            <w:i w:val="0"/>
            <w:iCs w:val="0"/>
            <w:color w:val="auto"/>
            <w:sz w:val="28"/>
            <w:szCs w:val="28"/>
            <w:rPrChange w:id="1437" w:author="DELL" w:date="2025-12-12T13:45:00Z" w16du:dateUtc="2025-12-12T06:45:00Z">
              <w:rPr>
                <w:b w:val="0"/>
                <w:i/>
                <w:iCs/>
              </w:rPr>
            </w:rPrChange>
          </w:rPr>
          <w:fldChar w:fldCharType="begin"/>
        </w:r>
        <w:r w:rsidRPr="00650B5F">
          <w:rPr>
            <w:i w:val="0"/>
            <w:iCs w:val="0"/>
            <w:color w:val="auto"/>
            <w:sz w:val="28"/>
            <w:szCs w:val="28"/>
            <w:rPrChange w:id="1438" w:author="DELL" w:date="2025-12-12T13:45:00Z" w16du:dateUtc="2025-12-12T06:45:00Z">
              <w:rPr>
                <w:b w:val="0"/>
                <w:i/>
                <w:iCs/>
              </w:rPr>
            </w:rPrChange>
          </w:rPr>
          <w:instrText xml:space="preserve"> SEQ Hình_3. \* ARABIC </w:instrText>
        </w:r>
      </w:ins>
      <w:r w:rsidRPr="00650B5F">
        <w:rPr>
          <w:i w:val="0"/>
          <w:iCs w:val="0"/>
          <w:color w:val="auto"/>
          <w:sz w:val="28"/>
          <w:szCs w:val="28"/>
          <w:rPrChange w:id="1439" w:author="DELL" w:date="2025-12-12T13:45:00Z" w16du:dateUtc="2025-12-12T06:45:00Z">
            <w:rPr>
              <w:b w:val="0"/>
              <w:i/>
              <w:iCs/>
            </w:rPr>
          </w:rPrChange>
        </w:rPr>
        <w:fldChar w:fldCharType="separate"/>
      </w:r>
      <w:ins w:id="1440" w:author="DELL" w:date="2025-12-12T22:14:00Z" w16du:dateUtc="2025-12-12T15:14:00Z">
        <w:r w:rsidR="009A3885">
          <w:rPr>
            <w:i w:val="0"/>
            <w:iCs w:val="0"/>
            <w:noProof/>
            <w:color w:val="auto"/>
            <w:sz w:val="28"/>
            <w:szCs w:val="28"/>
          </w:rPr>
          <w:t>1</w:t>
        </w:r>
      </w:ins>
      <w:ins w:id="1441" w:author="DELL" w:date="2025-12-11T19:10:00Z" w16du:dateUtc="2025-12-11T12:10:00Z">
        <w:r w:rsidRPr="00650B5F">
          <w:rPr>
            <w:i w:val="0"/>
            <w:iCs w:val="0"/>
            <w:color w:val="auto"/>
            <w:sz w:val="28"/>
            <w:szCs w:val="28"/>
            <w:rPrChange w:id="1442" w:author="DELL" w:date="2025-12-12T13:45:00Z" w16du:dateUtc="2025-12-12T06:45:00Z">
              <w:rPr>
                <w:b w:val="0"/>
                <w:i/>
                <w:iCs/>
              </w:rPr>
            </w:rPrChange>
          </w:rPr>
          <w:fldChar w:fldCharType="end"/>
        </w:r>
        <w:r w:rsidRPr="00650B5F">
          <w:rPr>
            <w:i w:val="0"/>
            <w:iCs w:val="0"/>
            <w:color w:val="auto"/>
            <w:sz w:val="28"/>
            <w:szCs w:val="28"/>
            <w:rPrChange w:id="1443" w:author="DELL" w:date="2025-12-12T13:45:00Z" w16du:dateUtc="2025-12-12T06:45:00Z">
              <w:rPr>
                <w:b w:val="0"/>
                <w:sz w:val="28"/>
                <w:szCs w:val="28"/>
              </w:rPr>
            </w:rPrChange>
          </w:rPr>
          <w:t xml:space="preserve"> S</w:t>
        </w:r>
      </w:ins>
      <w:ins w:id="1444" w:author="DELL" w:date="2025-12-11T19:11:00Z" w16du:dateUtc="2025-12-11T12:11:00Z">
        <w:r w:rsidRPr="00650B5F">
          <w:rPr>
            <w:i w:val="0"/>
            <w:iCs w:val="0"/>
            <w:color w:val="auto"/>
            <w:sz w:val="28"/>
            <w:szCs w:val="28"/>
            <w:rPrChange w:id="1445" w:author="DELL" w:date="2025-12-12T13:45:00Z" w16du:dateUtc="2025-12-12T06:45:00Z">
              <w:rPr>
                <w:b w:val="0"/>
                <w:sz w:val="28"/>
                <w:szCs w:val="28"/>
              </w:rPr>
            </w:rPrChange>
          </w:rPr>
          <w:t>ơ đồ mô tả cơ sở dữ liệu</w:t>
        </w:r>
      </w:ins>
      <w:bookmarkEnd w:id="1434"/>
    </w:p>
    <w:p w14:paraId="54997518" w14:textId="77777777" w:rsidR="00F0715F" w:rsidRDefault="00000000" w:rsidP="00520757">
      <w:pPr>
        <w:spacing w:line="276" w:lineRule="auto"/>
        <w:rPr>
          <w:lang w:val="zh-CN"/>
        </w:rPr>
      </w:pPr>
      <w:r>
        <w:rPr>
          <w:lang w:val="zh-CN"/>
        </w:rPr>
        <w:lastRenderedPageBreak/>
        <w:t>- Role: Id, RoleName, Description, CreatedAt. Quan hệ một-nhiều với User.</w:t>
      </w:r>
    </w:p>
    <w:p w14:paraId="1E2DFECD" w14:textId="77777777" w:rsidR="00F0715F" w:rsidRDefault="00000000" w:rsidP="00520757">
      <w:pPr>
        <w:spacing w:line="276" w:lineRule="auto"/>
        <w:rPr>
          <w:lang w:val="zh-CN"/>
        </w:rPr>
      </w:pPr>
      <w:r>
        <w:rPr>
          <w:lang w:val="zh-CN"/>
        </w:rPr>
        <w:t>- User: Id, Username, Email, PasswordHash, RoleId, PhoneNumber, CreatedAt, UpdatedAt, LastLoginAt. Một User có đúng một Role; có thể liên kết một bản ghi Customer hoặc Employee tùy vai trò.</w:t>
      </w:r>
    </w:p>
    <w:p w14:paraId="6594B338" w14:textId="77777777" w:rsidR="00F0715F" w:rsidRDefault="00000000" w:rsidP="00520757">
      <w:pPr>
        <w:spacing w:line="276" w:lineRule="auto"/>
        <w:rPr>
          <w:lang w:val="zh-CN"/>
        </w:rPr>
      </w:pPr>
      <w:r>
        <w:rPr>
          <w:lang w:val="zh-CN"/>
        </w:rPr>
        <w:t>- Customer: Id, UserId, FullName, Address, LoyaltyPoints, CreatedAt. Một-một với User khi Role là Customer.</w:t>
      </w:r>
    </w:p>
    <w:p w14:paraId="14AC66C1" w14:textId="77777777" w:rsidR="00F0715F" w:rsidRDefault="00000000" w:rsidP="00520757">
      <w:pPr>
        <w:spacing w:line="276" w:lineRule="auto"/>
        <w:rPr>
          <w:lang w:val="zh-CN"/>
        </w:rPr>
      </w:pPr>
      <w:r>
        <w:rPr>
          <w:lang w:val="zh-CN"/>
        </w:rPr>
        <w:t>- Employee: Id, UserId, FullName, Position, CreatedAt. Một-một với User khi Role là Staff hoặc Admin.</w:t>
      </w:r>
    </w:p>
    <w:p w14:paraId="34EEB3CF" w14:textId="77777777" w:rsidR="00F0715F" w:rsidRDefault="00000000" w:rsidP="00520757">
      <w:pPr>
        <w:spacing w:line="276" w:lineRule="auto"/>
        <w:rPr>
          <w:lang w:val="zh-CN"/>
        </w:rPr>
      </w:pPr>
      <w:r>
        <w:rPr>
          <w:lang w:val="zh-CN"/>
        </w:rPr>
        <w:t>- Category: Id, Name, Description, IsDeleted, CreatedAt, UpdatedAt. Một-nhiều với Product.</w:t>
      </w:r>
    </w:p>
    <w:p w14:paraId="4474E0CB" w14:textId="77777777" w:rsidR="00F0715F" w:rsidRDefault="00000000" w:rsidP="00520757">
      <w:pPr>
        <w:spacing w:line="276" w:lineRule="auto"/>
        <w:rPr>
          <w:lang w:val="zh-CN"/>
        </w:rPr>
      </w:pPr>
      <w:r>
        <w:rPr>
          <w:lang w:val="zh-CN"/>
        </w:rPr>
        <w:t>- Product: Id, Name, Description, CategoryId, IsAvailable, IsDeleted, PriceS, PriceM, PriceL, AvailableToppingIds, CreatedAt, UpdatedAt. Lưu ba mức giá theo size để đơn giản hóa; có thể tách ProductSize trong tương lai nếu cần.</w:t>
      </w:r>
    </w:p>
    <w:p w14:paraId="52E0A85B" w14:textId="77777777" w:rsidR="00F0715F" w:rsidRDefault="00000000" w:rsidP="00520757">
      <w:pPr>
        <w:spacing w:line="276" w:lineRule="auto"/>
        <w:rPr>
          <w:lang w:val="zh-CN"/>
        </w:rPr>
      </w:pPr>
      <w:r>
        <w:rPr>
          <w:lang w:val="zh-CN"/>
        </w:rPr>
        <w:t>- Topping: Id, ToppingName, ToppingPrice, IsAvailable, CreatedAt, UpdatedAt. Có thể ràng buộc theo nhóm topping trong tương lai.</w:t>
      </w:r>
    </w:p>
    <w:p w14:paraId="0FA79862" w14:textId="77777777" w:rsidR="00F0715F" w:rsidRDefault="00000000" w:rsidP="00520757">
      <w:pPr>
        <w:spacing w:line="276" w:lineRule="auto"/>
        <w:rPr>
          <w:lang w:val="zh-CN"/>
        </w:rPr>
      </w:pPr>
      <w:r>
        <w:rPr>
          <w:lang w:val="zh-CN"/>
        </w:rPr>
        <w:t>- Cart: Id, CustomerId, CreatedAt, ExpiresAt. Mỗi khách có một giỏ hoạt động tại một thời điểm.</w:t>
      </w:r>
    </w:p>
    <w:p w14:paraId="2B8D9B9A" w14:textId="77777777" w:rsidR="00F0715F" w:rsidRDefault="00000000" w:rsidP="00520757">
      <w:pPr>
        <w:spacing w:line="276" w:lineRule="auto"/>
        <w:rPr>
          <w:lang w:val="zh-CN"/>
        </w:rPr>
      </w:pPr>
      <w:r>
        <w:rPr>
          <w:lang w:val="zh-CN"/>
        </w:rPr>
        <w:t>- CartItem: Id, CartId, ProductId, Quantity, Size, BasePrice, ToppingPrice, TotalPrice, SelectedToppings, Note, CreatedAt, UpdatedAt, IsDeleted. Lưu snapshot giá tại thời điểm thêm vào giỏ.</w:t>
      </w:r>
    </w:p>
    <w:p w14:paraId="72973F08" w14:textId="77777777" w:rsidR="00F0715F" w:rsidRDefault="00000000" w:rsidP="00520757">
      <w:pPr>
        <w:spacing w:line="276" w:lineRule="auto"/>
        <w:rPr>
          <w:lang w:val="zh-CN"/>
        </w:rPr>
      </w:pPr>
      <w:r>
        <w:rPr>
          <w:lang w:val="zh-CN"/>
        </w:rPr>
        <w:t>- Order: Id, OrderNumber, CustomerId, EmployeeId, OrderDate, OrderStatus, TotalAmount, DiscountAmount, FinalAmount, ShippingAddress, Note, CreatedAt, UpdatedAt. Chứa thông tin tổng hợp của đơn.</w:t>
      </w:r>
    </w:p>
    <w:p w14:paraId="2F59F8D0" w14:textId="77777777" w:rsidR="00F0715F" w:rsidRDefault="00000000" w:rsidP="00520757">
      <w:pPr>
        <w:spacing w:line="276" w:lineRule="auto"/>
        <w:rPr>
          <w:lang w:val="zh-CN"/>
        </w:rPr>
      </w:pPr>
      <w:r>
        <w:rPr>
          <w:lang w:val="zh-CN"/>
        </w:rPr>
        <w:t>- OrderDetail: Id, OrderId, ProductId, Quantity, Size, BasePrice, ToppingPrice, UnitPrice, TotalPrice, SelectedToppings, Note, CreatedAt. Lưu chi tiết từng dòng với snapshot giá và topping.</w:t>
      </w:r>
    </w:p>
    <w:p w14:paraId="29AB1469" w14:textId="77777777" w:rsidR="00F0715F" w:rsidRDefault="00000000" w:rsidP="00520757">
      <w:pPr>
        <w:spacing w:line="276" w:lineRule="auto"/>
        <w:rPr>
          <w:lang w:val="zh-CN"/>
        </w:rPr>
      </w:pPr>
      <w:r>
        <w:rPr>
          <w:lang w:val="zh-CN"/>
        </w:rPr>
        <w:t>- Payment: Id, OrderId, PaymentMethod, PaymentStatus, Amount, TransactionId, PaymentDate, CreatedAt, UpdatedAt. Một-nhiều với Order tùy phương thức thanh toán.</w:t>
      </w:r>
    </w:p>
    <w:p w14:paraId="233AD99C" w14:textId="77777777" w:rsidR="00F0715F" w:rsidRDefault="00000000" w:rsidP="00520757">
      <w:pPr>
        <w:spacing w:line="276" w:lineRule="auto"/>
        <w:rPr>
          <w:lang w:val="zh-CN"/>
        </w:rPr>
      </w:pPr>
      <w:r>
        <w:rPr>
          <w:lang w:val="zh-CN"/>
        </w:rPr>
        <w:t>- OrderEventLog: Id, OrderId, OldStatus, NewStatus, ChangedByUserId, ChangedAt, Message. Lưu lịch sử chuyển trạng thái để audit và thống kê thời gian xử lý.</w:t>
      </w:r>
    </w:p>
    <w:p w14:paraId="23BB0ADE" w14:textId="77777777" w:rsidR="00F0715F" w:rsidDel="002764DE" w:rsidRDefault="00F0715F" w:rsidP="00520757">
      <w:pPr>
        <w:spacing w:line="276" w:lineRule="auto"/>
        <w:rPr>
          <w:del w:id="1446" w:author="DELL" w:date="2025-12-11T19:07:00Z" w16du:dateUtc="2025-12-11T12:07:00Z"/>
          <w:lang w:val="zh-CN"/>
        </w:rPr>
      </w:pPr>
    </w:p>
    <w:p w14:paraId="599CAE47" w14:textId="77777777" w:rsidR="00F0715F" w:rsidRDefault="00000000" w:rsidP="00520757">
      <w:pPr>
        <w:spacing w:line="276" w:lineRule="auto"/>
        <w:rPr>
          <w:lang w:val="zh-CN"/>
        </w:rPr>
      </w:pPr>
      <w:r>
        <w:rPr>
          <w:lang w:val="zh-CN"/>
        </w:rPr>
        <w:t>Quan hệ chính: User một-nhiều Role; Category một-nhiều Product; Product một-nhiều CartItem và OrderDetail; Order một-nhiều OrderDetail và Payment; Order một-</w:t>
      </w:r>
      <w:r>
        <w:rPr>
          <w:lang w:val="zh-CN"/>
        </w:rPr>
        <w:lastRenderedPageBreak/>
        <w:t>nhiều OrderEventLog. Toàn vẹn tham chiếu đảm bảo bằng khóa ngoại; xóa mềm với IsDeleted để bảo toàn lịch sử.</w:t>
      </w:r>
    </w:p>
    <w:p w14:paraId="4D707496" w14:textId="747F50A4" w:rsidR="00F0715F" w:rsidRDefault="00000000">
      <w:pPr>
        <w:pStyle w:val="Heading2"/>
        <w:numPr>
          <w:ilvl w:val="1"/>
          <w:numId w:val="13"/>
        </w:numPr>
        <w:pPrChange w:id="1447" w:author="DELL" w:date="2025-12-12T13:52:00Z" w16du:dateUtc="2025-12-12T06:52:00Z">
          <w:pPr>
            <w:pStyle w:val="Heading2"/>
            <w:numPr>
              <w:numId w:val="13"/>
            </w:numPr>
            <w:spacing w:before="120" w:after="120" w:line="276" w:lineRule="auto"/>
            <w:ind w:left="1440" w:hanging="720"/>
          </w:pPr>
        </w:pPrChange>
      </w:pPr>
      <w:bookmarkStart w:id="1448" w:name="_Toc216307570"/>
      <w:bookmarkStart w:id="1449" w:name="_Toc216307922"/>
      <w:bookmarkStart w:id="1450" w:name="_Toc216373508"/>
      <w:bookmarkStart w:id="1451" w:name="_Toc216440168"/>
      <w:bookmarkStart w:id="1452" w:name="_Toc216441984"/>
      <w:r>
        <w:t>Kiến trúc hệ thống</w:t>
      </w:r>
      <w:bookmarkEnd w:id="1448"/>
      <w:bookmarkEnd w:id="1449"/>
      <w:bookmarkEnd w:id="1450"/>
      <w:bookmarkEnd w:id="1451"/>
      <w:bookmarkEnd w:id="1452"/>
    </w:p>
    <w:p w14:paraId="6E3584EB" w14:textId="77777777" w:rsidR="00F0715F" w:rsidRDefault="00F0715F" w:rsidP="00520757">
      <w:pPr>
        <w:spacing w:before="120" w:after="120" w:line="276" w:lineRule="auto"/>
        <w:ind w:left="360"/>
        <w:rPr>
          <w:rFonts w:cstheme="majorHAnsi"/>
          <w:b/>
          <w:bCs/>
          <w:szCs w:val="28"/>
        </w:rPr>
      </w:pPr>
    </w:p>
    <w:p w14:paraId="163910D4" w14:textId="77777777" w:rsidR="00F0715F" w:rsidRDefault="00000000" w:rsidP="00520757">
      <w:pPr>
        <w:spacing w:before="120" w:after="120" w:line="276" w:lineRule="auto"/>
        <w:ind w:left="360"/>
        <w:rPr>
          <w:rFonts w:cstheme="majorHAnsi"/>
          <w:b/>
          <w:bCs/>
          <w:szCs w:val="28"/>
        </w:rPr>
      </w:pPr>
      <w:r>
        <w:fldChar w:fldCharType="begin"/>
      </w:r>
      <w:r>
        <w:instrText xml:space="preserve"> INCLUDEPICTURE "https://s3-hfx03.fptcloud.com/codelearnstorage/Upload/Blog/mo-hinh-3-lop-la-gi-63743443961.3257.jpg" \* MERGEFORMATINET </w:instrText>
      </w:r>
      <w:r>
        <w:fldChar w:fldCharType="separate"/>
      </w:r>
      <w:r>
        <w:rPr>
          <w:noProof/>
        </w:rPr>
        <w:drawing>
          <wp:inline distT="0" distB="0" distL="0" distR="0" wp14:anchorId="183A5289" wp14:editId="107D0B78">
            <wp:extent cx="5760085" cy="2766695"/>
            <wp:effectExtent l="0" t="0" r="5715" b="1905"/>
            <wp:docPr id="907619737" name="Picture 1" descr="Mô Hình 3 Lớp Dùng Để Làm Gì?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9737" name="Picture 1" descr="Mô Hình 3 Lớp Dùng Để Làm Gì? | CodeLear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085" cy="2766695"/>
                    </a:xfrm>
                    <a:prstGeom prst="rect">
                      <a:avLst/>
                    </a:prstGeom>
                    <a:noFill/>
                    <a:ln>
                      <a:noFill/>
                    </a:ln>
                  </pic:spPr>
                </pic:pic>
              </a:graphicData>
            </a:graphic>
          </wp:inline>
        </w:drawing>
      </w:r>
      <w:r>
        <w:fldChar w:fldCharType="end"/>
      </w:r>
    </w:p>
    <w:p w14:paraId="26474665" w14:textId="4EFC2E18" w:rsidR="00F0715F" w:rsidRDefault="00000000" w:rsidP="00E45506">
      <w:pPr>
        <w:pStyle w:val="Heading2"/>
        <w:numPr>
          <w:ilvl w:val="1"/>
          <w:numId w:val="13"/>
        </w:numPr>
        <w:rPr>
          <w:lang w:val="zh-CN"/>
        </w:rPr>
      </w:pPr>
      <w:bookmarkStart w:id="1453" w:name="_Toc216307571"/>
      <w:bookmarkStart w:id="1454" w:name="_Toc216307923"/>
      <w:bookmarkStart w:id="1455" w:name="_Toc216373509"/>
      <w:bookmarkStart w:id="1456" w:name="_Toc216440169"/>
      <w:bookmarkStart w:id="1457" w:name="_Toc216441985"/>
      <w:r>
        <w:rPr>
          <w:lang w:val="zh-CN"/>
        </w:rPr>
        <w:t>Tổng quan ba lớp</w:t>
      </w:r>
      <w:bookmarkEnd w:id="1453"/>
      <w:bookmarkEnd w:id="1454"/>
      <w:bookmarkEnd w:id="1455"/>
      <w:bookmarkEnd w:id="1456"/>
      <w:bookmarkEnd w:id="1457"/>
    </w:p>
    <w:p w14:paraId="17645F12" w14:textId="77777777" w:rsidR="00F0715F" w:rsidDel="000D5EEF" w:rsidRDefault="00000000" w:rsidP="00520757">
      <w:pPr>
        <w:spacing w:line="276" w:lineRule="auto"/>
        <w:rPr>
          <w:del w:id="1458" w:author="DELL" w:date="2025-12-11T19:17:00Z" w16du:dateUtc="2025-12-11T12:17:00Z"/>
          <w:lang w:val="zh-CN"/>
        </w:rPr>
      </w:pPr>
      <w:r>
        <w:rPr>
          <w:lang w:val="zh-CN"/>
        </w:rPr>
        <w:t>Kiến trúc gồm ba lớp: Presentation, Business Logic Layer (BLL) và Data Access Layer (DAL), với tầng Entity chứa các lớp POCO. Presentation tập trung vào tương tác người dùng và binding dữ liệu. BLL hiện thực quy tắc nghiệp vụ, định giá, kiểm tra hợp lệ và điều phối giao dịch. DAL đảm nhiệm truy cập cơ sở dữ liệu bằng EF Core và repository chuyên biệt. Các mối quan tâm cắt ngang như Logging, Authorization và Validation được cấu hình xuyên suốt.</w:t>
      </w:r>
    </w:p>
    <w:p w14:paraId="009FE8DF" w14:textId="77777777" w:rsidR="00F0715F" w:rsidRPr="000D5EEF" w:rsidRDefault="00F0715F" w:rsidP="005214AF">
      <w:pPr>
        <w:spacing w:line="276" w:lineRule="auto"/>
        <w:rPr>
          <w:lang w:val="vi-VN"/>
          <w:rPrChange w:id="1459" w:author="DELL" w:date="2025-12-11T19:17:00Z" w16du:dateUtc="2025-12-11T12:17:00Z">
            <w:rPr>
              <w:lang w:val="zh-CN"/>
            </w:rPr>
          </w:rPrChange>
        </w:rPr>
      </w:pPr>
    </w:p>
    <w:p w14:paraId="11B55063" w14:textId="6B14F46C" w:rsidR="00F0715F" w:rsidRPr="00520757" w:rsidRDefault="00000000" w:rsidP="00E45506">
      <w:pPr>
        <w:pStyle w:val="Heading3"/>
        <w:numPr>
          <w:ilvl w:val="2"/>
          <w:numId w:val="13"/>
        </w:numPr>
      </w:pPr>
      <w:bookmarkStart w:id="1460" w:name="_Toc216307572"/>
      <w:bookmarkStart w:id="1461" w:name="_Toc216307924"/>
      <w:bookmarkStart w:id="1462" w:name="_Toc216308009"/>
      <w:bookmarkStart w:id="1463" w:name="_Toc216373510"/>
      <w:r w:rsidRPr="00520757">
        <w:t>Presentation Layer (Razor Pages)</w:t>
      </w:r>
      <w:bookmarkEnd w:id="1460"/>
      <w:bookmarkEnd w:id="1461"/>
      <w:bookmarkEnd w:id="1462"/>
      <w:bookmarkEnd w:id="1463"/>
    </w:p>
    <w:p w14:paraId="73D9A13B" w14:textId="77777777" w:rsidR="00F0715F" w:rsidRDefault="00000000" w:rsidP="00520757">
      <w:pPr>
        <w:spacing w:line="276" w:lineRule="auto"/>
        <w:rPr>
          <w:lang w:val="zh-CN"/>
        </w:rPr>
      </w:pPr>
      <w:r>
        <w:rPr>
          <w:lang w:val="zh-CN"/>
        </w:rPr>
        <w:t>- Mỗi trang có một PageModel tiếp nhận request, bind form, gọi service nghiệp vụ và trả kết quả HTML hoặc JSON cho cập nhật từng phần.</w:t>
      </w:r>
    </w:p>
    <w:p w14:paraId="7F0B53C5" w14:textId="77777777" w:rsidR="00F0715F" w:rsidRDefault="00000000" w:rsidP="00520757">
      <w:pPr>
        <w:spacing w:line="276" w:lineRule="auto"/>
        <w:rPr>
          <w:lang w:val="zh-CN"/>
        </w:rPr>
      </w:pPr>
      <w:r>
        <w:rPr>
          <w:lang w:val="zh-CN"/>
        </w:rPr>
        <w:t>- Trách nhiệm: hiển thị giao diện, điều phối tương tác; không chứa logic nghiệp vụ phức tạp.</w:t>
      </w:r>
    </w:p>
    <w:p w14:paraId="7099B469" w14:textId="77777777" w:rsidR="00F0715F" w:rsidDel="000D5EEF" w:rsidRDefault="00000000" w:rsidP="00520757">
      <w:pPr>
        <w:pStyle w:val="ListParagraph"/>
        <w:spacing w:line="276" w:lineRule="auto"/>
        <w:rPr>
          <w:del w:id="1464" w:author="DELL" w:date="2025-12-11T19:17:00Z" w16du:dateUtc="2025-12-11T12:17:00Z"/>
          <w:lang w:val="zh-CN"/>
        </w:rPr>
      </w:pPr>
      <w:r>
        <w:rPr>
          <w:lang w:val="zh-CN"/>
        </w:rPr>
        <w:t>- Ví dụ: trang Product Detail nạp dữ liệu từ ProductService và dùng script nhẹ để hiển thị giá ước tính; trang Checkout gọi OrderService để tạo đơn.</w:t>
      </w:r>
    </w:p>
    <w:p w14:paraId="53AB061F" w14:textId="77777777" w:rsidR="00F0715F" w:rsidRPr="000D5EEF" w:rsidRDefault="00F0715F">
      <w:pPr>
        <w:pStyle w:val="ListParagraph"/>
        <w:spacing w:line="276" w:lineRule="auto"/>
        <w:rPr>
          <w:rPrChange w:id="1465" w:author="DELL" w:date="2025-12-11T19:17:00Z" w16du:dateUtc="2025-12-11T12:17:00Z">
            <w:rPr>
              <w:b/>
              <w:bCs/>
              <w:lang w:val="zh-CN"/>
            </w:rPr>
          </w:rPrChange>
        </w:rPr>
        <w:pPrChange w:id="1466" w:author="DELL" w:date="2025-12-11T19:17:00Z" w16du:dateUtc="2025-12-11T12:17:00Z">
          <w:pPr>
            <w:spacing w:line="276" w:lineRule="auto"/>
          </w:pPr>
        </w:pPrChange>
      </w:pPr>
    </w:p>
    <w:p w14:paraId="6316B557" w14:textId="7B6949C0" w:rsidR="00F0715F" w:rsidRDefault="00000000" w:rsidP="00E45506">
      <w:pPr>
        <w:pStyle w:val="Heading3"/>
        <w:numPr>
          <w:ilvl w:val="2"/>
          <w:numId w:val="13"/>
        </w:numPr>
      </w:pPr>
      <w:bookmarkStart w:id="1467" w:name="_Toc216307573"/>
      <w:bookmarkStart w:id="1468" w:name="_Toc216307925"/>
      <w:bookmarkStart w:id="1469" w:name="_Toc216308010"/>
      <w:bookmarkStart w:id="1470" w:name="_Toc216373511"/>
      <w:r>
        <w:t>Business Logic Layer (Services)</w:t>
      </w:r>
      <w:bookmarkEnd w:id="1467"/>
      <w:bookmarkEnd w:id="1468"/>
      <w:bookmarkEnd w:id="1469"/>
      <w:bookmarkEnd w:id="1470"/>
    </w:p>
    <w:p w14:paraId="7937C1E3" w14:textId="77777777" w:rsidR="00F0715F" w:rsidRDefault="00000000" w:rsidP="00520757">
      <w:pPr>
        <w:spacing w:line="276" w:lineRule="auto"/>
        <w:rPr>
          <w:lang w:val="zh-CN"/>
        </w:rPr>
      </w:pPr>
      <w:r>
        <w:rPr>
          <w:lang w:val="zh-CN"/>
        </w:rPr>
        <w:t>-</w:t>
      </w:r>
      <w:r>
        <w:t xml:space="preserve"> </w:t>
      </w:r>
      <w:r>
        <w:rPr>
          <w:lang w:val="zh-CN"/>
        </w:rPr>
        <w:t>Các interface chính: IProductService, ICartService, IOrderService, IAuthService, ICategoryService, IPaymentService. Định hướng bổ sung IToppingService cho CRUD topping và IStatisticsService cho thống kê dashboard.</w:t>
      </w:r>
    </w:p>
    <w:p w14:paraId="6B162842" w14:textId="77777777" w:rsidR="00F0715F" w:rsidRDefault="00000000" w:rsidP="00520757">
      <w:pPr>
        <w:spacing w:line="276" w:lineRule="auto"/>
        <w:rPr>
          <w:lang w:val="zh-CN"/>
        </w:rPr>
      </w:pPr>
      <w:r>
        <w:rPr>
          <w:lang w:val="zh-CN"/>
        </w:rPr>
        <w:lastRenderedPageBreak/>
        <w:t>- Nhiệm vụ: kiểm tra topping hợp lệ, tính tổng giá theo size và topping, quy tắc chuyển trạng thái đơn, ghi nhận sự kiện.</w:t>
      </w:r>
    </w:p>
    <w:p w14:paraId="4C13637D" w14:textId="77777777" w:rsidR="00F0715F" w:rsidDel="002764DE" w:rsidRDefault="00000000" w:rsidP="00520757">
      <w:pPr>
        <w:spacing w:line="276" w:lineRule="auto"/>
        <w:rPr>
          <w:del w:id="1471" w:author="DELL" w:date="2025-12-11T19:07:00Z" w16du:dateUtc="2025-12-11T12:07:00Z"/>
          <w:lang w:val="zh-CN"/>
        </w:rPr>
      </w:pPr>
      <w:r>
        <w:rPr>
          <w:lang w:val="zh-CN"/>
        </w:rPr>
        <w:t>- Sử dụng Dependency Injection để tiêm UnitOfWork/Repository; ưu tiên hàm thuần để dễ kiểm thử.</w:t>
      </w:r>
    </w:p>
    <w:p w14:paraId="1EDC8176" w14:textId="77777777" w:rsidR="00F0715F" w:rsidRPr="002764DE" w:rsidRDefault="00F0715F" w:rsidP="002764DE">
      <w:pPr>
        <w:spacing w:line="276" w:lineRule="auto"/>
        <w:rPr>
          <w:rPrChange w:id="1472" w:author="DELL" w:date="2025-12-11T19:07:00Z" w16du:dateUtc="2025-12-11T12:07:00Z">
            <w:rPr>
              <w:lang w:val="zh-CN"/>
            </w:rPr>
          </w:rPrChange>
        </w:rPr>
      </w:pPr>
    </w:p>
    <w:p w14:paraId="0C5F578C" w14:textId="260E7F4B" w:rsidR="00F0715F" w:rsidRDefault="00000000" w:rsidP="00E45506">
      <w:pPr>
        <w:pStyle w:val="Heading3"/>
        <w:numPr>
          <w:ilvl w:val="2"/>
          <w:numId w:val="13"/>
        </w:numPr>
      </w:pPr>
      <w:bookmarkStart w:id="1473" w:name="_Toc216307574"/>
      <w:bookmarkStart w:id="1474" w:name="_Toc216307926"/>
      <w:bookmarkStart w:id="1475" w:name="_Toc216308011"/>
      <w:bookmarkStart w:id="1476" w:name="_Toc216373512"/>
      <w:r>
        <w:t>Data Access Layer (Repositories/DbContext)</w:t>
      </w:r>
      <w:bookmarkEnd w:id="1473"/>
      <w:bookmarkEnd w:id="1474"/>
      <w:bookmarkEnd w:id="1475"/>
      <w:bookmarkEnd w:id="1476"/>
    </w:p>
    <w:p w14:paraId="40AE5ADE" w14:textId="77777777" w:rsidR="00F0715F" w:rsidRDefault="00000000" w:rsidP="00520757">
      <w:pPr>
        <w:spacing w:line="276" w:lineRule="auto"/>
        <w:rPr>
          <w:lang w:val="zh-CN"/>
        </w:rPr>
      </w:pPr>
      <w:r>
        <w:rPr>
          <w:lang w:val="zh-CN"/>
        </w:rPr>
        <w:t>- ApplicationDbContext làm Unit of Work ngầm, quản lý transaction theo mỗi request.</w:t>
      </w:r>
    </w:p>
    <w:p w14:paraId="7BE0DBA6" w14:textId="77777777" w:rsidR="00F0715F" w:rsidRDefault="00000000" w:rsidP="00520757">
      <w:pPr>
        <w:spacing w:line="276" w:lineRule="auto"/>
        <w:rPr>
          <w:lang w:val="zh-CN"/>
        </w:rPr>
      </w:pPr>
      <w:r>
        <w:rPr>
          <w:lang w:val="zh-CN"/>
        </w:rPr>
        <w:t>- Repository chuyên biệt cho Products, Orders, Carts, Toppings giúp gom truy vấn lặp và cô lập EF Core khỏi BLL.</w:t>
      </w:r>
    </w:p>
    <w:p w14:paraId="408329CD" w14:textId="706E6669" w:rsidR="00F0715F" w:rsidRPr="00520757" w:rsidRDefault="00000000" w:rsidP="00520757">
      <w:pPr>
        <w:spacing w:line="276" w:lineRule="auto"/>
      </w:pPr>
      <w:r>
        <w:rPr>
          <w:lang w:val="zh-CN"/>
        </w:rPr>
        <w:t>- Migration quản lý schema; DatabaseSeeder cung cấp dữ liệu mẫu cho môi trường Development.</w:t>
      </w:r>
    </w:p>
    <w:p w14:paraId="02E78434" w14:textId="61671DBB" w:rsidR="00F0715F" w:rsidRPr="00520757" w:rsidRDefault="00000000" w:rsidP="00E45506">
      <w:pPr>
        <w:pStyle w:val="Heading3"/>
        <w:numPr>
          <w:ilvl w:val="2"/>
          <w:numId w:val="13"/>
        </w:numPr>
      </w:pPr>
      <w:bookmarkStart w:id="1477" w:name="_Toc216307575"/>
      <w:bookmarkStart w:id="1478" w:name="_Toc216307927"/>
      <w:bookmarkStart w:id="1479" w:name="_Toc216308012"/>
      <w:bookmarkStart w:id="1480" w:name="_Toc216373513"/>
      <w:r w:rsidRPr="00520757">
        <w:t>Cross-cutting concerns</w:t>
      </w:r>
      <w:bookmarkEnd w:id="1477"/>
      <w:bookmarkEnd w:id="1478"/>
      <w:bookmarkEnd w:id="1479"/>
      <w:bookmarkEnd w:id="1480"/>
    </w:p>
    <w:p w14:paraId="06C7737E" w14:textId="77777777" w:rsidR="00F0715F" w:rsidRDefault="00000000" w:rsidP="00520757">
      <w:pPr>
        <w:spacing w:line="276" w:lineRule="auto"/>
        <w:rPr>
          <w:lang w:val="zh-CN"/>
        </w:rPr>
      </w:pPr>
      <w:r>
        <w:rPr>
          <w:lang w:val="zh-CN"/>
        </w:rPr>
        <w:t>- Authorization: ràng buộc truy cập theo Role ở cấp trang và các điểm nghiệp vụ quan trọng.</w:t>
      </w:r>
    </w:p>
    <w:p w14:paraId="2CA66FE2" w14:textId="77777777" w:rsidR="00F0715F" w:rsidRDefault="00000000" w:rsidP="00520757">
      <w:pPr>
        <w:spacing w:line="276" w:lineRule="auto"/>
        <w:rPr>
          <w:lang w:val="zh-CN"/>
        </w:rPr>
      </w:pPr>
      <w:r>
        <w:rPr>
          <w:lang w:val="zh-CN"/>
        </w:rPr>
        <w:t>- Validation: xác thực input, giới hạn danh sách topping hợp lệ, đảm bảo các giá trị giá không âm.</w:t>
      </w:r>
    </w:p>
    <w:p w14:paraId="081F0A09" w14:textId="77777777" w:rsidR="00F0715F" w:rsidRDefault="00000000" w:rsidP="00520757">
      <w:pPr>
        <w:spacing w:line="276" w:lineRule="auto"/>
        <w:rPr>
          <w:lang w:val="zh-CN"/>
        </w:rPr>
      </w:pPr>
      <w:r>
        <w:rPr>
          <w:lang w:val="zh-CN"/>
        </w:rPr>
        <w:t>- Logging: chuẩn hóa định dạng log, ghi sự kiện đơn và lỗi hệ thống để phục vụ theo dõi và audit.</w:t>
      </w:r>
    </w:p>
    <w:p w14:paraId="29D0B6CD" w14:textId="77777777" w:rsidR="00F0715F" w:rsidDel="000D5EEF" w:rsidRDefault="00000000" w:rsidP="00520757">
      <w:pPr>
        <w:spacing w:line="276" w:lineRule="auto"/>
        <w:rPr>
          <w:del w:id="1481" w:author="DELL" w:date="2025-12-11T19:17:00Z" w16du:dateUtc="2025-12-11T12:17:00Z"/>
          <w:lang w:val="zh-CN"/>
        </w:rPr>
      </w:pPr>
      <w:r>
        <w:rPr>
          <w:lang w:val="zh-CN"/>
        </w:rPr>
        <w:t>- Configuration: quản lý chuỗi kết nối, khóa bảo mật và cờ tính năng qua appsettings và biến môi trường.</w:t>
      </w:r>
    </w:p>
    <w:p w14:paraId="4701A928" w14:textId="77777777" w:rsidR="00F0715F" w:rsidRPr="000D5EEF" w:rsidRDefault="00F0715F">
      <w:pPr>
        <w:spacing w:line="276" w:lineRule="auto"/>
        <w:rPr>
          <w:rPrChange w:id="1482" w:author="DELL" w:date="2025-12-11T19:17:00Z" w16du:dateUtc="2025-12-11T12:17:00Z">
            <w:rPr>
              <w:lang w:val="zh-CN"/>
            </w:rPr>
          </w:rPrChange>
        </w:rPr>
        <w:pPrChange w:id="1483" w:author="DELL" w:date="2025-12-11T19:17:00Z" w16du:dateUtc="2025-12-11T12:17:00Z">
          <w:pPr>
            <w:pStyle w:val="ListParagraph"/>
            <w:spacing w:line="276" w:lineRule="auto"/>
          </w:pPr>
        </w:pPrChange>
      </w:pPr>
    </w:p>
    <w:p w14:paraId="25C33B16" w14:textId="77777777" w:rsidR="00F0715F" w:rsidRDefault="00000000" w:rsidP="00520757">
      <w:pPr>
        <w:spacing w:line="276" w:lineRule="auto"/>
        <w:rPr>
          <w:lang w:val="zh-CN"/>
        </w:rPr>
      </w:pPr>
      <w:r>
        <w:rPr>
          <w:lang w:val="zh-CN"/>
        </w:rPr>
        <w:t>Luồng đặt hàng tổng quan: PageModel nhận dữ liệu giỏ, BLL dựng lại giỏ trên server và tái tính giá, DAL ghi Order và OrderDetail, đồng thời BLL ghi sự kiện khởi tạo đơn. Kết quả được trả về cho người dùng ở trang xác nhận.</w:t>
      </w:r>
    </w:p>
    <w:p w14:paraId="21EDB1BC" w14:textId="0445B1B2" w:rsidR="00F0715F" w:rsidRPr="00EC5701" w:rsidRDefault="00000000" w:rsidP="00EC5701">
      <w:pPr>
        <w:pStyle w:val="ListParagraph"/>
        <w:numPr>
          <w:ilvl w:val="1"/>
          <w:numId w:val="13"/>
        </w:numPr>
        <w:spacing w:line="276" w:lineRule="auto"/>
        <w:rPr>
          <w:b/>
          <w:bCs/>
          <w:lang w:val="zh-CN"/>
        </w:rPr>
      </w:pPr>
      <w:r w:rsidRPr="00EC5701">
        <w:rPr>
          <w:b/>
          <w:bCs/>
          <w:lang w:val="zh-CN"/>
        </w:rPr>
        <w:t>Thiết kế lược đồ và chiến lược khóa ngoại</w:t>
      </w:r>
    </w:p>
    <w:p w14:paraId="36C84D38" w14:textId="77777777" w:rsidR="00F0715F" w:rsidRDefault="00000000" w:rsidP="00520757">
      <w:pPr>
        <w:spacing w:line="276" w:lineRule="auto"/>
        <w:rPr>
          <w:lang w:val="zh-CN"/>
        </w:rPr>
      </w:pPr>
      <w:r>
        <w:rPr>
          <w:lang w:val="zh-CN"/>
        </w:rPr>
        <w:t>Chiến lược khóa ngoại ưu tiên bảo toàn lịch sử. Các bảng tham chiếu như OrderDetail và OrderEventLog không dùng xóa dây chuyền khi Product hoặc User bị vô hiệu hóa. Thay cho xóa cứng, dùng trường IsDeleted hoặc IsActive để ẩn đối tượng. Điều này bảo đảm báo cáo doanh thu không bị mất mốc lịch sử. Chỉ mục đề xuất dựa trên mô hình truy vấn: Order.Status kết hợp CreatedAt cho dashboard, Product.IsAvailable</w:t>
      </w:r>
      <w:r>
        <w:t xml:space="preserve"> </w:t>
      </w:r>
      <w:r>
        <w:rPr>
          <w:lang w:val="zh-CN"/>
        </w:rPr>
        <w:t>và CategoryId cho danh sách, Topping.IsAvailable cho quản trị.</w:t>
      </w:r>
    </w:p>
    <w:p w14:paraId="6CE0FCFD" w14:textId="5A304F54" w:rsidR="00F0715F" w:rsidRPr="00EC5701" w:rsidRDefault="00000000" w:rsidP="00EC5701">
      <w:pPr>
        <w:pStyle w:val="ListParagraph"/>
        <w:numPr>
          <w:ilvl w:val="1"/>
          <w:numId w:val="13"/>
        </w:numPr>
        <w:spacing w:line="276" w:lineRule="auto"/>
        <w:rPr>
          <w:b/>
          <w:bCs/>
          <w:lang w:val="zh-CN"/>
        </w:rPr>
      </w:pPr>
      <w:r w:rsidRPr="00EC5701">
        <w:rPr>
          <w:b/>
          <w:bCs/>
          <w:lang w:val="zh-CN"/>
        </w:rPr>
        <w:t>Quy trình định giá động</w:t>
      </w:r>
    </w:p>
    <w:p w14:paraId="0E567345" w14:textId="77777777" w:rsidR="00F0715F" w:rsidRDefault="00000000" w:rsidP="00520757">
      <w:pPr>
        <w:spacing w:line="276" w:lineRule="auto"/>
        <w:rPr>
          <w:lang w:val="zh-CN"/>
        </w:rPr>
      </w:pPr>
      <w:r>
        <w:rPr>
          <w:lang w:val="zh-CN"/>
        </w:rPr>
        <w:t xml:space="preserve">Bước một: người dùng chọn size và topping, phía giao diện tính đơn giá bằng cách cộng giá base của size và tổng giá topping rồi hiển thị ước tính. Bước hai: khi thêm vào giỏ, giao diện chỉ gửi định danh size và danh sách topping. Bước ba: máy chủ truy </w:t>
      </w:r>
      <w:r>
        <w:rPr>
          <w:lang w:val="zh-CN"/>
        </w:rPr>
        <w:lastRenderedPageBreak/>
        <w:t>vấn lại giá hiện hành từ cơ sở dữ liệu, tính lại đơn giá và thành tiền theo số lượng. Bước bốn: cộng các dòng để ra tổng của giỏ và thêm phụ phí nếu có. Bước năm: trước khi ghi Order, máy chủ kiểm tra topping có nằm trong tập cho phép và ghi log cảnh báo nếu phát hiện chênh lệch so với ước tính ở giao diện.</w:t>
      </w:r>
    </w:p>
    <w:p w14:paraId="3F1CDAAB" w14:textId="70B7C8FB" w:rsidR="00F0715F" w:rsidRPr="00EC5701" w:rsidRDefault="00000000" w:rsidP="00EC5701">
      <w:pPr>
        <w:pStyle w:val="ListParagraph"/>
        <w:numPr>
          <w:ilvl w:val="1"/>
          <w:numId w:val="13"/>
        </w:numPr>
        <w:spacing w:line="276" w:lineRule="auto"/>
        <w:rPr>
          <w:b/>
          <w:bCs/>
          <w:lang w:val="zh-CN"/>
        </w:rPr>
      </w:pPr>
      <w:r w:rsidRPr="00EC5701">
        <w:rPr>
          <w:b/>
          <w:bCs/>
          <w:lang w:val="zh-CN"/>
        </w:rPr>
        <w:t>Vòng đời trạng thái đơn hàng</w:t>
      </w:r>
    </w:p>
    <w:p w14:paraId="50FDB45A" w14:textId="77777777" w:rsidR="00F0715F" w:rsidRDefault="00000000" w:rsidP="00520757">
      <w:pPr>
        <w:spacing w:line="276" w:lineRule="auto"/>
        <w:rPr>
          <w:lang w:val="zh-CN"/>
        </w:rPr>
      </w:pPr>
      <w:r>
        <w:rPr>
          <w:lang w:val="zh-CN"/>
        </w:rPr>
        <w:t>Đơn hàng khởi tạo ở trạng thái Pending. Khi được tiếp nhận và bắt đầu pha chế, đơn chuyển sang Processing. Hoàn tất phục vụ, đơn chuyển Completed. Nếu khách hủy hoặc có sự cố, đơn chuyển Cancelled. Mỗi lần chuyển trạng thái phải tuân thủ quy tắc hợp lệ và được ghi lại trong OrderEventLog để tính toán thời gian xử lý trung bình và phục vụ mục đích kiểm toán.</w:t>
      </w:r>
    </w:p>
    <w:p w14:paraId="0E4D82C8" w14:textId="30C69C8F" w:rsidR="00F0715F" w:rsidRPr="00EC5701" w:rsidRDefault="00000000" w:rsidP="00EC5701">
      <w:pPr>
        <w:pStyle w:val="ListParagraph"/>
        <w:numPr>
          <w:ilvl w:val="1"/>
          <w:numId w:val="13"/>
        </w:numPr>
        <w:spacing w:line="276" w:lineRule="auto"/>
        <w:rPr>
          <w:b/>
          <w:bCs/>
          <w:lang w:val="zh-CN"/>
        </w:rPr>
      </w:pPr>
      <w:r w:rsidRPr="00EC5701">
        <w:rPr>
          <w:b/>
          <w:bCs/>
          <w:lang w:val="zh-CN"/>
        </w:rPr>
        <w:t>Bảo mật và xác thực</w:t>
      </w:r>
    </w:p>
    <w:p w14:paraId="4E9EDE1D" w14:textId="77777777" w:rsidR="00F0715F" w:rsidRDefault="00000000" w:rsidP="00520757">
      <w:pPr>
        <w:spacing w:line="276" w:lineRule="auto"/>
        <w:rPr>
          <w:lang w:val="zh-CN"/>
        </w:rPr>
      </w:pPr>
      <w:r>
        <w:rPr>
          <w:lang w:val="zh-CN"/>
        </w:rPr>
        <w:t>Mật khẩu được hash bằng thuật toán mạnh. Chính sách độ dài tối thiểu và độ phức tạp được áp dụng. Razor Pages dùng antiforgery token cho các biểu mẫu. Phân quyền dựa trên Role ở cấp trang và có thể mở rộng với Claims. Dữ liệu nhạy cảm không hiển thị trong log. Kết nối cơ sở dữ liệu dùng tài khoản tối thiểu quyền. Mọi đầu vào topping và size đều được xác thực tồn tại và giá trị hợp lệ.</w:t>
      </w:r>
    </w:p>
    <w:p w14:paraId="266E1545" w14:textId="286EA2D7" w:rsidR="00F0715F" w:rsidRPr="00EC5701" w:rsidRDefault="00000000">
      <w:pPr>
        <w:pStyle w:val="Heading2"/>
        <w:numPr>
          <w:ilvl w:val="1"/>
          <w:numId w:val="13"/>
        </w:numPr>
        <w:rPr>
          <w:lang w:val="zh-CN"/>
        </w:rPr>
        <w:pPrChange w:id="1484" w:author="DELL" w:date="2025-12-12T13:52:00Z" w16du:dateUtc="2025-12-12T06:52:00Z">
          <w:pPr>
            <w:pStyle w:val="Heading2"/>
            <w:numPr>
              <w:numId w:val="13"/>
            </w:numPr>
            <w:spacing w:line="276" w:lineRule="auto"/>
            <w:ind w:left="1440" w:hanging="720"/>
          </w:pPr>
        </w:pPrChange>
      </w:pPr>
      <w:bookmarkStart w:id="1485" w:name="_Toc216307576"/>
      <w:bookmarkStart w:id="1486" w:name="_Toc216307928"/>
      <w:bookmarkStart w:id="1487" w:name="_Toc216373514"/>
      <w:bookmarkStart w:id="1488" w:name="_Toc216440170"/>
      <w:bookmarkStart w:id="1489" w:name="_Toc216441986"/>
      <w:r w:rsidRPr="00EC5701">
        <w:rPr>
          <w:lang w:val="zh-CN"/>
        </w:rPr>
        <w:t>Chiến lược kiểm thử</w:t>
      </w:r>
      <w:bookmarkEnd w:id="1485"/>
      <w:bookmarkEnd w:id="1486"/>
      <w:bookmarkEnd w:id="1487"/>
      <w:bookmarkEnd w:id="1488"/>
      <w:bookmarkEnd w:id="1489"/>
    </w:p>
    <w:p w14:paraId="6832C491" w14:textId="77777777" w:rsidR="00F0715F" w:rsidRDefault="00000000" w:rsidP="00520757">
      <w:pPr>
        <w:spacing w:line="276" w:lineRule="auto"/>
        <w:rPr>
          <w:lang w:val="zh-CN"/>
        </w:rPr>
      </w:pPr>
      <w:r>
        <w:rPr>
          <w:lang w:val="zh-CN"/>
        </w:rPr>
        <w:t>Kiểm thử đơn vị cho ProductService, CartService, OrderService về tính giá, thêm giỏ, tạo đơn. Kiểm thử tích hợp cho toàn bộ kịch bản từ giỏ đến đặt hàng. Kiểm thử giao diện để so sánh công thức tính giá giữa giao diện và máy chủ. Kiểm thử hiệu năng cơ bản trên trang danh sách sản phẩm với dữ liệu seed. Kiểm thử bảo mật cơ bản gồm truy cập trái phép trang quản trị và gửi yêu cầu thay đổi giá bất hợp pháp.</w:t>
      </w:r>
    </w:p>
    <w:p w14:paraId="21D6037F" w14:textId="2CB2E4F8" w:rsidR="00F0715F" w:rsidRPr="00EC5701" w:rsidRDefault="00000000" w:rsidP="00EC5701">
      <w:pPr>
        <w:pStyle w:val="ListParagraph"/>
        <w:numPr>
          <w:ilvl w:val="1"/>
          <w:numId w:val="13"/>
        </w:numPr>
        <w:spacing w:line="276" w:lineRule="auto"/>
      </w:pPr>
      <w:r w:rsidRPr="00EC5701">
        <w:rPr>
          <w:b/>
          <w:bCs/>
          <w:lang w:val="zh-CN"/>
        </w:rPr>
        <w:t>Triển khai và môi trường</w:t>
      </w:r>
    </w:p>
    <w:p w14:paraId="2A50D11E" w14:textId="77777777" w:rsidR="00F0715F" w:rsidRDefault="00000000" w:rsidP="00520757">
      <w:pPr>
        <w:spacing w:line="276" w:lineRule="auto"/>
      </w:pPr>
      <w:r>
        <w:rPr>
          <w:lang w:val="zh-CN"/>
        </w:rPr>
        <w:t>Môi trường Development dùng Docker Compose cho PostgreSQL và chạy ứng dụng .NET Core trực tiếp. Môi trường Staging dùng bản build ở chế độ Release và thực thi migration trước khi khởi động. Biến môi trường cấu hình chuỗi kết nối, khóa bảo mật và tùy chọn seed dữ liệu. Logging mức Debug chỉ bật ở Development để giảm nhiễu ở Production. Quy trình triển khai gồm build, chạy migration, khởi động ứng dụng và kiểm tra endpoint an</w:t>
      </w:r>
      <w:r>
        <w:t xml:space="preserve"> toàn.</w:t>
      </w:r>
    </w:p>
    <w:p w14:paraId="0C03D642" w14:textId="77777777" w:rsidR="00EC5701" w:rsidRDefault="00EC5701">
      <w:pPr>
        <w:jc w:val="left"/>
        <w:rPr>
          <w:rFonts w:asciiTheme="majorHAnsi" w:eastAsiaTheme="majorEastAsia" w:hAnsiTheme="majorHAnsi"/>
          <w:b/>
          <w:spacing w:val="-10"/>
          <w:kern w:val="28"/>
          <w:szCs w:val="56"/>
        </w:rPr>
      </w:pPr>
      <w:bookmarkStart w:id="1490" w:name="_Toc179729367"/>
      <w:bookmarkStart w:id="1491" w:name="_Toc211671807"/>
      <w:r>
        <w:br w:type="page"/>
      </w:r>
    </w:p>
    <w:p w14:paraId="7973254A" w14:textId="26C91A54" w:rsidR="00F0715F" w:rsidRPr="000D5EEF" w:rsidRDefault="00000000">
      <w:pPr>
        <w:pStyle w:val="Title"/>
        <w:outlineLvl w:val="0"/>
        <w:pPrChange w:id="1492" w:author="DELL" w:date="2025-12-12T13:45:00Z" w16du:dateUtc="2025-12-12T06:45:00Z">
          <w:pPr>
            <w:pStyle w:val="Title"/>
            <w:spacing w:line="276" w:lineRule="auto"/>
          </w:pPr>
        </w:pPrChange>
      </w:pPr>
      <w:bookmarkStart w:id="1493" w:name="_Toc216440171"/>
      <w:bookmarkStart w:id="1494" w:name="_Toc216441987"/>
      <w:r w:rsidRPr="005214AF">
        <w:lastRenderedPageBreak/>
        <w:t xml:space="preserve">CHƯƠNG 4: </w:t>
      </w:r>
      <w:bookmarkEnd w:id="1490"/>
      <w:bookmarkEnd w:id="1491"/>
      <w:r w:rsidRPr="005214AF">
        <w:t>KẾT</w:t>
      </w:r>
      <w:r w:rsidRPr="000D5EEF">
        <w:t xml:space="preserve"> QUẢ NGHIÊN CỨU</w:t>
      </w:r>
      <w:bookmarkEnd w:id="1493"/>
      <w:bookmarkEnd w:id="1494"/>
    </w:p>
    <w:p w14:paraId="7FBCBCAF" w14:textId="77777777" w:rsidR="00F0715F" w:rsidRDefault="00000000" w:rsidP="00EC5701">
      <w:pPr>
        <w:spacing w:line="276" w:lineRule="auto"/>
        <w:rPr>
          <w:lang w:val="zh-CN"/>
        </w:rPr>
      </w:pPr>
      <w:r>
        <w:rPr>
          <w:lang w:val="zh-CN"/>
        </w:rPr>
        <w:t>Chương này trình bày chi tiết các chức năng đã được triển khai trong hệ thống MilkTeaWebsite. Mỗi chức năng được mô tả bằng luồng đi (workflow) từng bước cụ thể kèm theo hình ảnh minh họa giao diện thực tế. Nội dung tập trung vào functional requirements đã được hiện thực hóa và cách thức người dùng tương tác với hệ thống.</w:t>
      </w:r>
    </w:p>
    <w:p w14:paraId="2ED96C1E" w14:textId="77777777" w:rsidR="00F0715F" w:rsidRDefault="00000000">
      <w:pPr>
        <w:pStyle w:val="Heading2"/>
        <w:pPrChange w:id="1495" w:author="DELL" w:date="2025-12-12T13:52:00Z" w16du:dateUtc="2025-12-12T06:52:00Z">
          <w:pPr>
            <w:pStyle w:val="Heading2"/>
            <w:spacing w:before="120" w:after="120" w:line="276" w:lineRule="auto"/>
            <w:ind w:firstLine="720"/>
          </w:pPr>
        </w:pPrChange>
      </w:pPr>
      <w:bookmarkStart w:id="1496" w:name="_Toc216307577"/>
      <w:bookmarkStart w:id="1497" w:name="_Toc216307929"/>
      <w:bookmarkStart w:id="1498" w:name="_Toc216373515"/>
      <w:bookmarkStart w:id="1499" w:name="_Toc216440172"/>
      <w:bookmarkStart w:id="1500" w:name="_Hlk199536517"/>
      <w:bookmarkStart w:id="1501" w:name="_Toc216441988"/>
      <w:r>
        <w:t>4.1. Chức năng dành cho khách hàng</w:t>
      </w:r>
      <w:bookmarkEnd w:id="1496"/>
      <w:bookmarkEnd w:id="1497"/>
      <w:bookmarkEnd w:id="1498"/>
      <w:bookmarkEnd w:id="1499"/>
      <w:bookmarkEnd w:id="1501"/>
    </w:p>
    <w:p w14:paraId="661576B0" w14:textId="77777777" w:rsidR="00F0715F" w:rsidRDefault="00000000">
      <w:pPr>
        <w:pStyle w:val="Heading3"/>
        <w:pPrChange w:id="1502" w:author="DELL" w:date="2025-12-12T13:52:00Z" w16du:dateUtc="2025-12-12T06:52:00Z">
          <w:pPr>
            <w:pStyle w:val="Heading3"/>
            <w:ind w:left="709"/>
          </w:pPr>
        </w:pPrChange>
      </w:pPr>
      <w:del w:id="1503" w:author="DELL" w:date="2025-12-12T13:49:00Z" w16du:dateUtc="2025-12-12T06:49:00Z">
        <w:r w:rsidDel="00E45506">
          <w:tab/>
        </w:r>
      </w:del>
      <w:bookmarkStart w:id="1504" w:name="_Toc216307578"/>
      <w:bookmarkStart w:id="1505" w:name="_Toc216307930"/>
      <w:bookmarkStart w:id="1506" w:name="_Toc216308015"/>
      <w:bookmarkStart w:id="1507" w:name="_Toc216373516"/>
      <w:r>
        <w:t>4.1.1. Chức năng đăng ký tài khoản</w:t>
      </w:r>
      <w:bookmarkStart w:id="1508" w:name="_Toc211671809"/>
      <w:bookmarkEnd w:id="1504"/>
      <w:bookmarkEnd w:id="1505"/>
      <w:bookmarkEnd w:id="1506"/>
      <w:bookmarkEnd w:id="1507"/>
    </w:p>
    <w:bookmarkEnd w:id="1508"/>
    <w:p w14:paraId="594D001C" w14:textId="2EA9C042" w:rsidR="00F0715F" w:rsidRPr="00EC5701" w:rsidRDefault="00EC5701" w:rsidP="00EC5701">
      <w:pPr>
        <w:spacing w:line="276" w:lineRule="auto"/>
        <w:rPr>
          <w:lang w:val="zh-CN"/>
        </w:rPr>
      </w:pPr>
      <w:r>
        <w:t xml:space="preserve">- Mô tả: </w:t>
      </w:r>
      <w:r w:rsidRPr="00EC5701">
        <w:rPr>
          <w:lang w:val="zh-CN"/>
        </w:rPr>
        <w:t>Cho phép người dùng mới tạo tài khoản để sử dụng hệ thống.</w:t>
      </w:r>
    </w:p>
    <w:p w14:paraId="7A0A29FB" w14:textId="3EBA4EA5" w:rsidR="00F0715F" w:rsidRPr="00EC5701" w:rsidRDefault="00EC5701" w:rsidP="00EC5701">
      <w:pPr>
        <w:spacing w:line="276" w:lineRule="auto"/>
        <w:rPr>
          <w:lang w:val="zh-CN"/>
        </w:rPr>
      </w:pPr>
      <w:r>
        <w:t xml:space="preserve">- </w:t>
      </w:r>
      <w:r w:rsidRPr="00EC5701">
        <w:rPr>
          <w:lang w:val="zh-CN"/>
        </w:rPr>
        <w:t>Luồng thực hiện</w:t>
      </w:r>
      <w:r>
        <w:t xml:space="preserve">: </w:t>
      </w:r>
    </w:p>
    <w:p w14:paraId="65D8A6A4" w14:textId="77777777" w:rsidR="00F0715F" w:rsidRDefault="00000000" w:rsidP="00520757">
      <w:pPr>
        <w:spacing w:line="276" w:lineRule="auto"/>
        <w:rPr>
          <w:lang w:val="zh-CN"/>
        </w:rPr>
      </w:pPr>
      <w:r>
        <w:rPr>
          <w:lang w:val="zh-CN"/>
        </w:rPr>
        <w:t>Bước 1:</w:t>
      </w:r>
      <w:r>
        <w:t xml:space="preserve"> </w:t>
      </w:r>
      <w:r>
        <w:rPr>
          <w:lang w:val="zh-CN"/>
        </w:rPr>
        <w:t>Người dùng truy cập trang chủ, nhấn vào nút "Đăng ký" trên thanh menu.</w:t>
      </w:r>
    </w:p>
    <w:p w14:paraId="437DE095" w14:textId="77777777" w:rsidR="00F0715F" w:rsidRDefault="00000000" w:rsidP="00520757">
      <w:pPr>
        <w:spacing w:line="276" w:lineRule="auto"/>
        <w:rPr>
          <w:lang w:val="zh-CN"/>
        </w:rPr>
      </w:pPr>
      <w:r>
        <w:rPr>
          <w:noProof/>
        </w:rPr>
        <w:drawing>
          <wp:inline distT="0" distB="0" distL="114300" distR="114300" wp14:anchorId="282DA8D4" wp14:editId="7AB28343">
            <wp:extent cx="5757545" cy="3237230"/>
            <wp:effectExtent l="0" t="0" r="3175"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757545" cy="3237230"/>
                    </a:xfrm>
                    <a:prstGeom prst="rect">
                      <a:avLst/>
                    </a:prstGeom>
                    <a:noFill/>
                    <a:ln>
                      <a:noFill/>
                    </a:ln>
                  </pic:spPr>
                </pic:pic>
              </a:graphicData>
            </a:graphic>
          </wp:inline>
        </w:drawing>
      </w:r>
    </w:p>
    <w:p w14:paraId="4F1D8966" w14:textId="48098195" w:rsidR="00F0715F" w:rsidRPr="00EC5701" w:rsidRDefault="00EC5701" w:rsidP="00EC5701">
      <w:pPr>
        <w:pStyle w:val="Caption"/>
        <w:jc w:val="center"/>
        <w:rPr>
          <w:i w:val="0"/>
          <w:iCs w:val="0"/>
          <w:color w:val="auto"/>
          <w:sz w:val="28"/>
          <w:szCs w:val="28"/>
        </w:rPr>
      </w:pPr>
      <w:bookmarkStart w:id="1509" w:name="_Toc216372729"/>
      <w:r w:rsidRPr="00EC5701">
        <w:rPr>
          <w:i w:val="0"/>
          <w:iCs w:val="0"/>
          <w:color w:val="auto"/>
          <w:sz w:val="28"/>
          <w:szCs w:val="28"/>
        </w:rPr>
        <w:t xml:space="preserve">Hình 3. </w:t>
      </w:r>
      <w:r w:rsidRPr="00EC5701">
        <w:rPr>
          <w:i w:val="0"/>
          <w:iCs w:val="0"/>
          <w:color w:val="auto"/>
          <w:sz w:val="28"/>
          <w:szCs w:val="28"/>
        </w:rPr>
        <w:fldChar w:fldCharType="begin"/>
      </w:r>
      <w:r w:rsidRPr="00EC5701">
        <w:rPr>
          <w:i w:val="0"/>
          <w:iCs w:val="0"/>
          <w:color w:val="auto"/>
          <w:sz w:val="28"/>
          <w:szCs w:val="28"/>
        </w:rPr>
        <w:instrText xml:space="preserve"> SEQ Hình_3. \* ARABIC </w:instrText>
      </w:r>
      <w:r w:rsidRPr="00EC5701">
        <w:rPr>
          <w:i w:val="0"/>
          <w:iCs w:val="0"/>
          <w:color w:val="auto"/>
          <w:sz w:val="28"/>
          <w:szCs w:val="28"/>
        </w:rPr>
        <w:fldChar w:fldCharType="separate"/>
      </w:r>
      <w:ins w:id="1510" w:author="DELL" w:date="2025-12-12T22:14:00Z" w16du:dateUtc="2025-12-12T15:14:00Z">
        <w:r w:rsidR="009A3885">
          <w:rPr>
            <w:i w:val="0"/>
            <w:iCs w:val="0"/>
            <w:noProof/>
            <w:color w:val="auto"/>
            <w:sz w:val="28"/>
            <w:szCs w:val="28"/>
          </w:rPr>
          <w:t>2</w:t>
        </w:r>
      </w:ins>
      <w:del w:id="1511" w:author="DELL" w:date="2025-12-11T19:10:00Z" w16du:dateUtc="2025-12-11T12:10:00Z">
        <w:r w:rsidR="00ED11BD" w:rsidDel="002764DE">
          <w:rPr>
            <w:i w:val="0"/>
            <w:iCs w:val="0"/>
            <w:noProof/>
            <w:color w:val="auto"/>
            <w:sz w:val="28"/>
            <w:szCs w:val="28"/>
          </w:rPr>
          <w:delText>1</w:delText>
        </w:r>
      </w:del>
      <w:r w:rsidRPr="00EC5701">
        <w:rPr>
          <w:i w:val="0"/>
          <w:iCs w:val="0"/>
          <w:color w:val="auto"/>
          <w:sz w:val="28"/>
          <w:szCs w:val="28"/>
        </w:rPr>
        <w:fldChar w:fldCharType="end"/>
      </w:r>
      <w:r w:rsidRPr="00EC5701">
        <w:rPr>
          <w:i w:val="0"/>
          <w:iCs w:val="0"/>
          <w:color w:val="auto"/>
          <w:sz w:val="28"/>
          <w:szCs w:val="28"/>
          <w:lang w:val="zh-CN"/>
        </w:rPr>
        <w:t xml:space="preserve">Trang </w:t>
      </w:r>
      <w:r w:rsidRPr="00EC5701">
        <w:rPr>
          <w:i w:val="0"/>
          <w:iCs w:val="0"/>
          <w:color w:val="auto"/>
          <w:sz w:val="28"/>
          <w:szCs w:val="28"/>
        </w:rPr>
        <w:t>đ</w:t>
      </w:r>
      <w:r w:rsidRPr="00EC5701">
        <w:rPr>
          <w:i w:val="0"/>
          <w:iCs w:val="0"/>
          <w:color w:val="auto"/>
          <w:sz w:val="28"/>
          <w:szCs w:val="28"/>
          <w:lang w:val="zh-CN"/>
        </w:rPr>
        <w:t>ăng k</w:t>
      </w:r>
      <w:r w:rsidRPr="00EC5701">
        <w:rPr>
          <w:i w:val="0"/>
          <w:iCs w:val="0"/>
          <w:color w:val="auto"/>
          <w:sz w:val="28"/>
          <w:szCs w:val="28"/>
        </w:rPr>
        <w:t>ý</w:t>
      </w:r>
      <w:bookmarkEnd w:id="1509"/>
    </w:p>
    <w:p w14:paraId="3B2CDCA8" w14:textId="77777777" w:rsidR="00F0715F" w:rsidRDefault="00000000" w:rsidP="00520757">
      <w:pPr>
        <w:spacing w:line="276" w:lineRule="auto"/>
        <w:rPr>
          <w:lang w:val="zh-CN"/>
        </w:rPr>
      </w:pPr>
      <w:r>
        <w:rPr>
          <w:lang w:val="zh-CN"/>
        </w:rPr>
        <w:t>Bước 2: Hệ thống hiển thị form đăng ký với các trường:</w:t>
      </w:r>
    </w:p>
    <w:p w14:paraId="4319E143" w14:textId="77777777" w:rsidR="00F0715F" w:rsidRDefault="00000000" w:rsidP="00520757">
      <w:pPr>
        <w:spacing w:line="276" w:lineRule="auto"/>
        <w:rPr>
          <w:lang w:val="zh-CN"/>
        </w:rPr>
      </w:pPr>
      <w:r>
        <w:rPr>
          <w:lang w:val="zh-CN"/>
        </w:rPr>
        <w:t>- Email (required, validation email format)</w:t>
      </w:r>
    </w:p>
    <w:p w14:paraId="52E3A513" w14:textId="77777777" w:rsidR="00F0715F" w:rsidRDefault="00000000" w:rsidP="00520757">
      <w:pPr>
        <w:spacing w:line="276" w:lineRule="auto"/>
        <w:rPr>
          <w:lang w:val="zh-CN"/>
        </w:rPr>
      </w:pPr>
      <w:r>
        <w:rPr>
          <w:lang w:val="zh-CN"/>
        </w:rPr>
        <w:t>- Password (required, tối thiểu 6 ký tự)</w:t>
      </w:r>
    </w:p>
    <w:p w14:paraId="0240ACA9" w14:textId="77777777" w:rsidR="00F0715F" w:rsidRDefault="00000000" w:rsidP="00520757">
      <w:pPr>
        <w:spacing w:line="276" w:lineRule="auto"/>
        <w:rPr>
          <w:lang w:val="zh-CN"/>
        </w:rPr>
      </w:pPr>
      <w:r>
        <w:rPr>
          <w:lang w:val="zh-CN"/>
        </w:rPr>
        <w:t>- Confirm Password (required, phải khớp với password)</w:t>
      </w:r>
    </w:p>
    <w:p w14:paraId="062C924F" w14:textId="77777777" w:rsidR="00F0715F" w:rsidRDefault="00000000" w:rsidP="00520757">
      <w:pPr>
        <w:spacing w:line="276" w:lineRule="auto"/>
        <w:rPr>
          <w:lang w:val="zh-CN"/>
        </w:rPr>
      </w:pPr>
      <w:r>
        <w:rPr>
          <w:lang w:val="zh-CN"/>
        </w:rPr>
        <w:t>- Họ tên (required)</w:t>
      </w:r>
    </w:p>
    <w:p w14:paraId="76F59C0B" w14:textId="77777777" w:rsidR="00F0715F" w:rsidRDefault="00000000" w:rsidP="00520757">
      <w:pPr>
        <w:spacing w:line="276" w:lineRule="auto"/>
        <w:rPr>
          <w:lang w:val="zh-CN"/>
        </w:rPr>
      </w:pPr>
      <w:r>
        <w:rPr>
          <w:lang w:val="zh-CN"/>
        </w:rPr>
        <w:t>- Số điện thoại (required, validation số điện thoại VN)</w:t>
      </w:r>
    </w:p>
    <w:p w14:paraId="37F1A829" w14:textId="77777777" w:rsidR="00F0715F" w:rsidRDefault="00000000" w:rsidP="00520757">
      <w:pPr>
        <w:spacing w:line="276" w:lineRule="auto"/>
        <w:rPr>
          <w:lang w:val="zh-CN"/>
        </w:rPr>
      </w:pPr>
      <w:r>
        <w:rPr>
          <w:lang w:val="zh-CN"/>
        </w:rPr>
        <w:lastRenderedPageBreak/>
        <w:t>Bước 3:</w:t>
      </w:r>
      <w:r>
        <w:t xml:space="preserve"> </w:t>
      </w:r>
      <w:r>
        <w:rPr>
          <w:lang w:val="zh-CN"/>
        </w:rPr>
        <w:t>Người dùng điền thông tin vào form. Nếu có lỗi validation (email sai format, password không khớp), hệ thống hiển thị message lỗi ngay dưới trường input.</w:t>
      </w:r>
    </w:p>
    <w:p w14:paraId="4CCD08C2" w14:textId="77777777" w:rsidR="00F0715F" w:rsidRDefault="00000000" w:rsidP="00520757">
      <w:pPr>
        <w:spacing w:line="276" w:lineRule="auto"/>
        <w:rPr>
          <w:lang w:val="zh-CN"/>
        </w:rPr>
      </w:pPr>
      <w:r>
        <w:rPr>
          <w:noProof/>
        </w:rPr>
        <w:drawing>
          <wp:inline distT="0" distB="0" distL="114300" distR="114300" wp14:anchorId="2D628EA9" wp14:editId="3907C3D5">
            <wp:extent cx="5757545" cy="3237230"/>
            <wp:effectExtent l="0" t="0" r="317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7"/>
                    <a:stretch>
                      <a:fillRect/>
                    </a:stretch>
                  </pic:blipFill>
                  <pic:spPr>
                    <a:xfrm>
                      <a:off x="0" y="0"/>
                      <a:ext cx="5757545" cy="3237230"/>
                    </a:xfrm>
                    <a:prstGeom prst="rect">
                      <a:avLst/>
                    </a:prstGeom>
                    <a:noFill/>
                    <a:ln>
                      <a:noFill/>
                    </a:ln>
                  </pic:spPr>
                </pic:pic>
              </a:graphicData>
            </a:graphic>
          </wp:inline>
        </w:drawing>
      </w:r>
    </w:p>
    <w:p w14:paraId="70D5C879" w14:textId="3AACD086" w:rsidR="00F0715F" w:rsidRPr="00EC5701" w:rsidRDefault="00EC5701" w:rsidP="00EC5701">
      <w:pPr>
        <w:pStyle w:val="Caption"/>
        <w:rPr>
          <w:i w:val="0"/>
          <w:iCs w:val="0"/>
          <w:color w:val="auto"/>
          <w:sz w:val="28"/>
          <w:szCs w:val="28"/>
          <w:lang w:val="zh-CN"/>
        </w:rPr>
      </w:pPr>
      <w:bookmarkStart w:id="1512" w:name="_Toc216372730"/>
      <w:r w:rsidRPr="00EC5701">
        <w:rPr>
          <w:i w:val="0"/>
          <w:iCs w:val="0"/>
          <w:color w:val="auto"/>
          <w:sz w:val="28"/>
          <w:szCs w:val="28"/>
        </w:rPr>
        <w:t xml:space="preserve">Hình 3. </w:t>
      </w:r>
      <w:r w:rsidRPr="00EC5701">
        <w:rPr>
          <w:i w:val="0"/>
          <w:iCs w:val="0"/>
          <w:color w:val="auto"/>
          <w:sz w:val="28"/>
          <w:szCs w:val="28"/>
        </w:rPr>
        <w:fldChar w:fldCharType="begin"/>
      </w:r>
      <w:r w:rsidRPr="00EC5701">
        <w:rPr>
          <w:i w:val="0"/>
          <w:iCs w:val="0"/>
          <w:color w:val="auto"/>
          <w:sz w:val="28"/>
          <w:szCs w:val="28"/>
        </w:rPr>
        <w:instrText xml:space="preserve"> SEQ Hình_3. \* ARABIC </w:instrText>
      </w:r>
      <w:r w:rsidRPr="00EC5701">
        <w:rPr>
          <w:i w:val="0"/>
          <w:iCs w:val="0"/>
          <w:color w:val="auto"/>
          <w:sz w:val="28"/>
          <w:szCs w:val="28"/>
        </w:rPr>
        <w:fldChar w:fldCharType="separate"/>
      </w:r>
      <w:ins w:id="1513" w:author="DELL" w:date="2025-12-12T22:14:00Z" w16du:dateUtc="2025-12-12T15:14:00Z">
        <w:r w:rsidR="009A3885">
          <w:rPr>
            <w:i w:val="0"/>
            <w:iCs w:val="0"/>
            <w:noProof/>
            <w:color w:val="auto"/>
            <w:sz w:val="28"/>
            <w:szCs w:val="28"/>
          </w:rPr>
          <w:t>3</w:t>
        </w:r>
      </w:ins>
      <w:del w:id="1514" w:author="DELL" w:date="2025-12-11T19:10:00Z" w16du:dateUtc="2025-12-11T12:10:00Z">
        <w:r w:rsidR="00ED11BD" w:rsidDel="002764DE">
          <w:rPr>
            <w:i w:val="0"/>
            <w:iCs w:val="0"/>
            <w:noProof/>
            <w:color w:val="auto"/>
            <w:sz w:val="28"/>
            <w:szCs w:val="28"/>
          </w:rPr>
          <w:delText>2</w:delText>
        </w:r>
      </w:del>
      <w:r w:rsidRPr="00EC5701">
        <w:rPr>
          <w:i w:val="0"/>
          <w:iCs w:val="0"/>
          <w:color w:val="auto"/>
          <w:sz w:val="28"/>
          <w:szCs w:val="28"/>
        </w:rPr>
        <w:fldChar w:fldCharType="end"/>
      </w:r>
      <w:r w:rsidRPr="00EC5701">
        <w:rPr>
          <w:i w:val="0"/>
          <w:iCs w:val="0"/>
          <w:color w:val="auto"/>
          <w:sz w:val="28"/>
          <w:szCs w:val="28"/>
        </w:rPr>
        <w:t xml:space="preserve"> </w:t>
      </w:r>
      <w:r w:rsidRPr="00EC5701">
        <w:rPr>
          <w:i w:val="0"/>
          <w:iCs w:val="0"/>
          <w:color w:val="auto"/>
          <w:sz w:val="28"/>
          <w:szCs w:val="28"/>
          <w:lang w:val="zh-CN"/>
        </w:rPr>
        <w:t>Form đăng ký với validation errors (ví dụ: password không khớp)</w:t>
      </w:r>
      <w:bookmarkEnd w:id="1512"/>
    </w:p>
    <w:p w14:paraId="3971B2BF" w14:textId="77777777" w:rsidR="00F0715F" w:rsidRDefault="00000000" w:rsidP="00520757">
      <w:pPr>
        <w:spacing w:line="276" w:lineRule="auto"/>
        <w:rPr>
          <w:lang w:val="zh-CN"/>
        </w:rPr>
      </w:pPr>
      <w:r>
        <w:rPr>
          <w:lang w:val="zh-CN"/>
        </w:rPr>
        <w:t>Bước 4: Người dùng nhấn nút "Đăng ký".</w:t>
      </w:r>
    </w:p>
    <w:p w14:paraId="7AAE4F86" w14:textId="77777777" w:rsidR="00F0715F" w:rsidRDefault="00000000" w:rsidP="00520757">
      <w:pPr>
        <w:spacing w:line="276" w:lineRule="auto"/>
        <w:rPr>
          <w:lang w:val="zh-CN"/>
        </w:rPr>
      </w:pPr>
      <w:r>
        <w:rPr>
          <w:lang w:val="zh-CN"/>
        </w:rPr>
        <w:t>Bước 5: Nếu thông tin hợp lệ, hệ thống tạo tài khoản mới với vai trò Customer, hash password và lưu vào database. Hiển thị thông báo thành công và tự động đăng nhập người dùng, redirect về trang chủ.</w:t>
      </w:r>
    </w:p>
    <w:p w14:paraId="0C2DB4C7" w14:textId="77777777" w:rsidR="00F0715F" w:rsidRPr="00590D25" w:rsidDel="00590D25" w:rsidRDefault="00000000" w:rsidP="00590D25">
      <w:pPr>
        <w:spacing w:line="276" w:lineRule="auto"/>
        <w:ind w:firstLine="0"/>
        <w:jc w:val="center"/>
        <w:rPr>
          <w:del w:id="1515" w:author="DELL" w:date="2025-12-12T22:03:00Z" w16du:dateUtc="2025-12-12T15:03:00Z"/>
          <w:lang w:val="vi-VN"/>
          <w:rPrChange w:id="1516" w:author="DELL" w:date="2025-12-12T22:04:00Z" w16du:dateUtc="2025-12-12T15:04:00Z">
            <w:rPr>
              <w:del w:id="1517" w:author="DELL" w:date="2025-12-12T22:03:00Z" w16du:dateUtc="2025-12-12T15:03:00Z"/>
              <w:lang w:val="zh-CN"/>
            </w:rPr>
          </w:rPrChange>
        </w:rPr>
        <w:pPrChange w:id="1518" w:author="DELL" w:date="2025-12-12T22:03:00Z" w16du:dateUtc="2025-12-12T15:03:00Z">
          <w:pPr>
            <w:spacing w:line="276" w:lineRule="auto"/>
          </w:pPr>
        </w:pPrChange>
      </w:pPr>
      <w:r w:rsidRPr="00590D25">
        <w:rPr>
          <w:noProof/>
        </w:rPr>
        <w:lastRenderedPageBreak/>
        <w:drawing>
          <wp:anchor distT="0" distB="0" distL="114300" distR="114300" simplePos="0" relativeHeight="251661312" behindDoc="1" locked="0" layoutInCell="1" allowOverlap="1" wp14:anchorId="79F0A56E" wp14:editId="146D492D">
            <wp:simplePos x="0" y="0"/>
            <wp:positionH relativeFrom="margin">
              <wp:align>right</wp:align>
            </wp:positionH>
            <wp:positionV relativeFrom="paragraph">
              <wp:posOffset>54428</wp:posOffset>
            </wp:positionV>
            <wp:extent cx="5464175" cy="3072130"/>
            <wp:effectExtent l="0" t="0" r="3175" b="0"/>
            <wp:wrapTight wrapText="bothSides">
              <wp:wrapPolygon edited="0">
                <wp:start x="0" y="0"/>
                <wp:lineTo x="0" y="21430"/>
                <wp:lineTo x="21537" y="21430"/>
                <wp:lineTo x="21537" y="0"/>
                <wp:lineTo x="0" y="0"/>
              </wp:wrapPolygon>
            </wp:wrapTight>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4175" cy="307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7CFBC0" w14:textId="157141CF" w:rsidR="00F0715F" w:rsidRPr="00590D25" w:rsidRDefault="00F420D9" w:rsidP="00590D25">
      <w:pPr>
        <w:spacing w:line="276" w:lineRule="auto"/>
        <w:ind w:firstLine="0"/>
        <w:jc w:val="center"/>
        <w:rPr>
          <w:rPrChange w:id="1519" w:author="DELL" w:date="2025-12-12T22:04:00Z" w16du:dateUtc="2025-12-12T15:04:00Z">
            <w:rPr>
              <w:i w:val="0"/>
              <w:iCs w:val="0"/>
              <w:color w:val="auto"/>
              <w:sz w:val="28"/>
              <w:szCs w:val="28"/>
              <w:lang w:val="zh-CN"/>
            </w:rPr>
          </w:rPrChange>
        </w:rPr>
        <w:pPrChange w:id="1520" w:author="DELL" w:date="2025-12-12T22:03:00Z" w16du:dateUtc="2025-12-12T15:03:00Z">
          <w:pPr>
            <w:pStyle w:val="Caption"/>
          </w:pPr>
        </w:pPrChange>
      </w:pPr>
      <w:bookmarkStart w:id="1521" w:name="_Toc216372731"/>
      <w:r w:rsidRPr="00590D25">
        <w:t xml:space="preserve">Hình 3. </w:t>
      </w:r>
      <w:r w:rsidRPr="00590D25">
        <w:fldChar w:fldCharType="begin"/>
      </w:r>
      <w:r w:rsidRPr="00590D25">
        <w:instrText xml:space="preserve"> SEQ Hình_3. \* ARABIC </w:instrText>
      </w:r>
      <w:r w:rsidRPr="00590D25">
        <w:fldChar w:fldCharType="separate"/>
      </w:r>
      <w:ins w:id="1522" w:author="DELL" w:date="2025-12-12T22:14:00Z" w16du:dateUtc="2025-12-12T15:14:00Z">
        <w:r w:rsidR="009A3885">
          <w:rPr>
            <w:noProof/>
          </w:rPr>
          <w:t>4</w:t>
        </w:r>
      </w:ins>
      <w:del w:id="1523" w:author="DELL" w:date="2025-12-11T19:10:00Z" w16du:dateUtc="2025-12-11T12:10:00Z">
        <w:r w:rsidR="00ED11BD" w:rsidRPr="00590D25" w:rsidDel="002764DE">
          <w:rPr>
            <w:noProof/>
          </w:rPr>
          <w:delText>3</w:delText>
        </w:r>
      </w:del>
      <w:r w:rsidRPr="00590D25">
        <w:fldChar w:fldCharType="end"/>
      </w:r>
      <w:r w:rsidRPr="00590D25">
        <w:t xml:space="preserve"> </w:t>
      </w:r>
      <w:r w:rsidRPr="00590D25">
        <w:rPr>
          <w:lang w:val="zh-CN"/>
        </w:rPr>
        <w:t>Thông báo đăng ký thành công và trang chủ với tên user đã đăng nhập</w:t>
      </w:r>
      <w:bookmarkEnd w:id="1521"/>
    </w:p>
    <w:p w14:paraId="65D2DD33" w14:textId="3F162FF7" w:rsidR="00F0715F" w:rsidRDefault="00E45506">
      <w:pPr>
        <w:pStyle w:val="Heading3"/>
        <w:pPrChange w:id="1524" w:author="DELL" w:date="2025-12-12T13:52:00Z" w16du:dateUtc="2025-12-12T06:52:00Z">
          <w:pPr>
            <w:pStyle w:val="Heading3"/>
            <w:ind w:left="1429" w:hanging="720"/>
          </w:pPr>
        </w:pPrChange>
      </w:pPr>
      <w:bookmarkStart w:id="1525" w:name="_Toc216307579"/>
      <w:bookmarkStart w:id="1526" w:name="_Toc216307931"/>
      <w:bookmarkStart w:id="1527" w:name="_Toc216308016"/>
      <w:bookmarkStart w:id="1528" w:name="_Toc216373517"/>
      <w:ins w:id="1529" w:author="DELL" w:date="2025-12-12T13:50:00Z" w16du:dateUtc="2025-12-12T06:50:00Z">
        <w:r>
          <w:rPr>
            <w:lang w:val="vi-VN"/>
          </w:rPr>
          <w:tab/>
        </w:r>
      </w:ins>
      <w:r>
        <w:t>4.1.2. Chức năng đăng nhập</w:t>
      </w:r>
      <w:bookmarkEnd w:id="1525"/>
      <w:bookmarkEnd w:id="1526"/>
      <w:bookmarkEnd w:id="1527"/>
      <w:bookmarkEnd w:id="1528"/>
    </w:p>
    <w:p w14:paraId="0029E51E" w14:textId="622D20DF" w:rsidR="00F0715F" w:rsidRPr="00F420D9" w:rsidRDefault="00F420D9" w:rsidP="00F420D9">
      <w:pPr>
        <w:spacing w:line="276" w:lineRule="auto"/>
        <w:rPr>
          <w:lang w:val="zh-CN"/>
        </w:rPr>
      </w:pPr>
      <w:r>
        <w:t xml:space="preserve">- </w:t>
      </w:r>
      <w:r w:rsidRPr="00F420D9">
        <w:rPr>
          <w:lang w:val="zh-CN"/>
        </w:rPr>
        <w:t>Mô tả: Cho phép người dùng đã có tài khoản đăng nhập vào hệ thống.</w:t>
      </w:r>
    </w:p>
    <w:p w14:paraId="00328C83" w14:textId="77777777" w:rsidR="00F420D9" w:rsidRDefault="00F420D9" w:rsidP="00520757">
      <w:pPr>
        <w:spacing w:line="276" w:lineRule="auto"/>
      </w:pPr>
      <w:r>
        <w:t xml:space="preserve">- </w:t>
      </w:r>
      <w:r w:rsidRPr="00F420D9">
        <w:rPr>
          <w:lang w:val="zh-CN"/>
        </w:rPr>
        <w:t>Luồng thực hiện:</w:t>
      </w:r>
    </w:p>
    <w:p w14:paraId="50AD2A48" w14:textId="3B031467" w:rsidR="00F0715F" w:rsidRDefault="00000000" w:rsidP="00520757">
      <w:pPr>
        <w:spacing w:line="276" w:lineRule="auto"/>
        <w:rPr>
          <w:lang w:val="zh-CN"/>
        </w:rPr>
      </w:pPr>
      <w:r>
        <w:rPr>
          <w:lang w:val="zh-CN"/>
        </w:rPr>
        <w:t>Bước 1: Người dùng nhấn nút "Đăng nhập" trên thanh menu.</w:t>
      </w:r>
    </w:p>
    <w:p w14:paraId="1E3BDBCF" w14:textId="77777777" w:rsidR="00F0715F" w:rsidRDefault="00000000" w:rsidP="00520757">
      <w:pPr>
        <w:spacing w:line="276" w:lineRule="auto"/>
        <w:rPr>
          <w:lang w:val="zh-CN"/>
        </w:rPr>
      </w:pPr>
      <w:r>
        <w:rPr>
          <w:noProof/>
        </w:rPr>
        <w:drawing>
          <wp:inline distT="0" distB="0" distL="114300" distR="114300" wp14:anchorId="58B16D78" wp14:editId="29C17182">
            <wp:extent cx="5757545" cy="3237230"/>
            <wp:effectExtent l="0" t="0" r="317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9"/>
                    <a:stretch>
                      <a:fillRect/>
                    </a:stretch>
                  </pic:blipFill>
                  <pic:spPr>
                    <a:xfrm>
                      <a:off x="0" y="0"/>
                      <a:ext cx="5757545" cy="3237230"/>
                    </a:xfrm>
                    <a:prstGeom prst="rect">
                      <a:avLst/>
                    </a:prstGeom>
                    <a:noFill/>
                    <a:ln>
                      <a:noFill/>
                    </a:ln>
                  </pic:spPr>
                </pic:pic>
              </a:graphicData>
            </a:graphic>
          </wp:inline>
        </w:drawing>
      </w:r>
    </w:p>
    <w:p w14:paraId="796C4AE5" w14:textId="07F7E1BE" w:rsidR="00F0715F" w:rsidRPr="00F420D9" w:rsidRDefault="00F420D9" w:rsidP="00F420D9">
      <w:pPr>
        <w:pStyle w:val="Caption"/>
        <w:jc w:val="center"/>
        <w:rPr>
          <w:i w:val="0"/>
          <w:iCs w:val="0"/>
          <w:color w:val="auto"/>
          <w:sz w:val="28"/>
          <w:szCs w:val="28"/>
          <w:lang w:val="zh-CN"/>
        </w:rPr>
      </w:pPr>
      <w:bookmarkStart w:id="1530" w:name="_Toc216372732"/>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31" w:author="DELL" w:date="2025-12-12T22:14:00Z" w16du:dateUtc="2025-12-12T15:14:00Z">
        <w:r w:rsidR="009A3885">
          <w:rPr>
            <w:i w:val="0"/>
            <w:iCs w:val="0"/>
            <w:noProof/>
            <w:color w:val="auto"/>
            <w:sz w:val="28"/>
            <w:szCs w:val="28"/>
          </w:rPr>
          <w:t>5</w:t>
        </w:r>
      </w:ins>
      <w:del w:id="1532" w:author="DELL" w:date="2025-12-11T19:10:00Z" w16du:dateUtc="2025-12-11T12:10:00Z">
        <w:r w:rsidR="00ED11BD" w:rsidDel="002764DE">
          <w:rPr>
            <w:i w:val="0"/>
            <w:iCs w:val="0"/>
            <w:noProof/>
            <w:color w:val="auto"/>
            <w:sz w:val="28"/>
            <w:szCs w:val="28"/>
          </w:rPr>
          <w:delText>4</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 xml:space="preserve">Trang </w:t>
      </w:r>
      <w:r w:rsidRPr="00F420D9">
        <w:rPr>
          <w:i w:val="0"/>
          <w:iCs w:val="0"/>
          <w:color w:val="auto"/>
          <w:sz w:val="28"/>
          <w:szCs w:val="28"/>
        </w:rPr>
        <w:t>đ</w:t>
      </w:r>
      <w:r w:rsidRPr="00F420D9">
        <w:rPr>
          <w:i w:val="0"/>
          <w:iCs w:val="0"/>
          <w:color w:val="auto"/>
          <w:sz w:val="28"/>
          <w:szCs w:val="28"/>
          <w:lang w:val="zh-CN"/>
        </w:rPr>
        <w:t>ăng nhập</w:t>
      </w:r>
      <w:bookmarkEnd w:id="1530"/>
    </w:p>
    <w:p w14:paraId="4A8223F5" w14:textId="77777777" w:rsidR="00F0715F" w:rsidRDefault="00000000" w:rsidP="00520757">
      <w:pPr>
        <w:spacing w:line="276" w:lineRule="auto"/>
        <w:rPr>
          <w:lang w:val="zh-CN"/>
        </w:rPr>
      </w:pPr>
      <w:r>
        <w:rPr>
          <w:lang w:val="zh-CN"/>
        </w:rPr>
        <w:lastRenderedPageBreak/>
        <w:t>Bước 2: Hệ thống hiển thị form đăng nhập với:</w:t>
      </w:r>
    </w:p>
    <w:p w14:paraId="7DAA5613" w14:textId="77777777" w:rsidR="00F0715F" w:rsidRDefault="00000000" w:rsidP="00520757">
      <w:pPr>
        <w:spacing w:line="276" w:lineRule="auto"/>
      </w:pPr>
      <w:r>
        <w:rPr>
          <w:lang w:val="zh-CN"/>
        </w:rPr>
        <w:t xml:space="preserve">- </w:t>
      </w:r>
      <w:r>
        <w:t>Tên đăng nhập</w:t>
      </w:r>
    </w:p>
    <w:p w14:paraId="0AB52292" w14:textId="77777777" w:rsidR="00F0715F" w:rsidRDefault="00000000" w:rsidP="00520757">
      <w:pPr>
        <w:spacing w:line="276" w:lineRule="auto"/>
        <w:rPr>
          <w:lang w:val="zh-CN"/>
        </w:rPr>
      </w:pPr>
      <w:r>
        <w:rPr>
          <w:lang w:val="zh-CN"/>
        </w:rPr>
        <w:t>- Password</w:t>
      </w:r>
    </w:p>
    <w:p w14:paraId="61FC04B1" w14:textId="77777777" w:rsidR="00F0715F" w:rsidRDefault="00000000" w:rsidP="00520757">
      <w:pPr>
        <w:spacing w:line="276" w:lineRule="auto"/>
        <w:rPr>
          <w:lang w:val="zh-CN"/>
        </w:rPr>
      </w:pPr>
      <w:r>
        <w:rPr>
          <w:lang w:val="zh-CN"/>
        </w:rPr>
        <w:t>- Checkbox "Remember me" (optional)</w:t>
      </w:r>
    </w:p>
    <w:p w14:paraId="1C4CE959" w14:textId="77777777" w:rsidR="00F0715F" w:rsidRDefault="00000000" w:rsidP="00520757">
      <w:pPr>
        <w:spacing w:line="276" w:lineRule="auto"/>
        <w:rPr>
          <w:lang w:val="zh-CN"/>
        </w:rPr>
      </w:pPr>
      <w:r>
        <w:rPr>
          <w:lang w:val="zh-CN"/>
        </w:rPr>
        <w:t>- Link "Quên mật khẩu?" (nếu có)</w:t>
      </w:r>
    </w:p>
    <w:p w14:paraId="2978C033" w14:textId="77777777" w:rsidR="00F0715F" w:rsidRDefault="00000000" w:rsidP="00520757">
      <w:pPr>
        <w:spacing w:line="276" w:lineRule="auto"/>
        <w:rPr>
          <w:lang w:val="zh-CN"/>
        </w:rPr>
      </w:pPr>
      <w:r>
        <w:rPr>
          <w:lang w:val="zh-CN"/>
        </w:rPr>
        <w:t xml:space="preserve">Bước 3: Người dùng nhập </w:t>
      </w:r>
      <w:r>
        <w:t xml:space="preserve">tên đăng nhập </w:t>
      </w:r>
      <w:r>
        <w:rPr>
          <w:lang w:val="zh-CN"/>
        </w:rPr>
        <w:t>và password, nhấn "Đăng nhập". Nếu thông tin sai, hiển thị lỗi "</w:t>
      </w:r>
      <w:r>
        <w:t>Tên đăng nhập</w:t>
      </w:r>
      <w:r>
        <w:rPr>
          <w:lang w:val="zh-CN"/>
        </w:rPr>
        <w:t xml:space="preserve"> hoặc mật khẩu không đúng".</w:t>
      </w:r>
    </w:p>
    <w:p w14:paraId="187229B0" w14:textId="77777777" w:rsidR="00F0715F" w:rsidRDefault="00000000" w:rsidP="00520757">
      <w:pPr>
        <w:spacing w:line="276" w:lineRule="auto"/>
        <w:rPr>
          <w:lang w:val="zh-CN"/>
        </w:rPr>
      </w:pPr>
      <w:r>
        <w:rPr>
          <w:noProof/>
        </w:rPr>
        <w:drawing>
          <wp:inline distT="0" distB="0" distL="114300" distR="114300" wp14:anchorId="7D2C44B1" wp14:editId="26542A8C">
            <wp:extent cx="5757545" cy="3237230"/>
            <wp:effectExtent l="0" t="0" r="3175"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0"/>
                    <a:stretch>
                      <a:fillRect/>
                    </a:stretch>
                  </pic:blipFill>
                  <pic:spPr>
                    <a:xfrm>
                      <a:off x="0" y="0"/>
                      <a:ext cx="5757545" cy="3237230"/>
                    </a:xfrm>
                    <a:prstGeom prst="rect">
                      <a:avLst/>
                    </a:prstGeom>
                    <a:noFill/>
                    <a:ln>
                      <a:noFill/>
                    </a:ln>
                  </pic:spPr>
                </pic:pic>
              </a:graphicData>
            </a:graphic>
          </wp:inline>
        </w:drawing>
      </w:r>
    </w:p>
    <w:p w14:paraId="6EB61183" w14:textId="6A534313" w:rsidR="00F0715F" w:rsidRPr="00F420D9" w:rsidRDefault="00F420D9" w:rsidP="00F420D9">
      <w:pPr>
        <w:pStyle w:val="Caption"/>
        <w:jc w:val="center"/>
        <w:rPr>
          <w:i w:val="0"/>
          <w:iCs w:val="0"/>
          <w:color w:val="auto"/>
          <w:sz w:val="28"/>
          <w:szCs w:val="28"/>
          <w:lang w:val="zh-CN"/>
        </w:rPr>
      </w:pPr>
      <w:bookmarkStart w:id="1533" w:name="_Toc216372733"/>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34" w:author="DELL" w:date="2025-12-12T22:14:00Z" w16du:dateUtc="2025-12-12T15:14:00Z">
        <w:r w:rsidR="009A3885">
          <w:rPr>
            <w:i w:val="0"/>
            <w:iCs w:val="0"/>
            <w:noProof/>
            <w:color w:val="auto"/>
            <w:sz w:val="28"/>
            <w:szCs w:val="28"/>
          </w:rPr>
          <w:t>6</w:t>
        </w:r>
      </w:ins>
      <w:del w:id="1535" w:author="DELL" w:date="2025-12-11T19:10:00Z" w16du:dateUtc="2025-12-11T12:10:00Z">
        <w:r w:rsidR="00ED11BD" w:rsidDel="002764DE">
          <w:rPr>
            <w:i w:val="0"/>
            <w:iCs w:val="0"/>
            <w:noProof/>
            <w:color w:val="auto"/>
            <w:sz w:val="28"/>
            <w:szCs w:val="28"/>
          </w:rPr>
          <w:delText>5</w:delText>
        </w:r>
      </w:del>
      <w:r w:rsidRPr="00F420D9">
        <w:rPr>
          <w:i w:val="0"/>
          <w:iCs w:val="0"/>
          <w:color w:val="auto"/>
          <w:sz w:val="28"/>
          <w:szCs w:val="28"/>
        </w:rPr>
        <w:fldChar w:fldCharType="end"/>
      </w:r>
      <w:r>
        <w:rPr>
          <w:i w:val="0"/>
          <w:iCs w:val="0"/>
          <w:color w:val="auto"/>
          <w:sz w:val="28"/>
          <w:szCs w:val="28"/>
        </w:rPr>
        <w:t xml:space="preserve"> </w:t>
      </w:r>
      <w:r w:rsidRPr="00F420D9">
        <w:rPr>
          <w:i w:val="0"/>
          <w:iCs w:val="0"/>
          <w:color w:val="auto"/>
          <w:sz w:val="28"/>
          <w:szCs w:val="28"/>
          <w:lang w:val="zh-CN"/>
        </w:rPr>
        <w:t>Form đăng nhập với thông báo lỗ</w:t>
      </w:r>
      <w:r w:rsidRPr="00F420D9">
        <w:rPr>
          <w:i w:val="0"/>
          <w:iCs w:val="0"/>
          <w:color w:val="auto"/>
          <w:sz w:val="28"/>
          <w:szCs w:val="28"/>
        </w:rPr>
        <w:t>i</w:t>
      </w:r>
      <w:bookmarkEnd w:id="1533"/>
    </w:p>
    <w:p w14:paraId="59CAC0DB" w14:textId="77777777" w:rsidR="00F0715F" w:rsidRDefault="00000000" w:rsidP="00520757">
      <w:pPr>
        <w:spacing w:line="276" w:lineRule="auto"/>
        <w:rPr>
          <w:lang w:val="zh-CN"/>
        </w:rPr>
      </w:pPr>
      <w:r>
        <w:rPr>
          <w:lang w:val="zh-CN"/>
        </w:rPr>
        <w:t>Bước 4: Nếu thông tin đúng, hệ thống tạo session/cookie xác thực, redirect theo vai trò:</w:t>
      </w:r>
    </w:p>
    <w:p w14:paraId="52556B8C" w14:textId="77777777" w:rsidR="00F0715F" w:rsidRDefault="00000000" w:rsidP="00520757">
      <w:pPr>
        <w:spacing w:line="276" w:lineRule="auto"/>
        <w:rPr>
          <w:lang w:val="zh-CN"/>
        </w:rPr>
      </w:pPr>
      <w:r>
        <w:rPr>
          <w:lang w:val="zh-CN"/>
        </w:rPr>
        <w:t>- Customer: về trang chủ</w:t>
      </w:r>
    </w:p>
    <w:p w14:paraId="320BB978" w14:textId="77777777" w:rsidR="00F0715F" w:rsidRDefault="00000000" w:rsidP="00520757">
      <w:pPr>
        <w:spacing w:line="276" w:lineRule="auto"/>
        <w:rPr>
          <w:lang w:val="zh-CN"/>
        </w:rPr>
      </w:pPr>
      <w:r>
        <w:rPr>
          <w:lang w:val="zh-CN"/>
        </w:rPr>
        <w:t>- Staff: về Staff Dashboard</w:t>
      </w:r>
    </w:p>
    <w:p w14:paraId="06D701BF" w14:textId="77777777" w:rsidR="00F0715F" w:rsidRDefault="00000000" w:rsidP="00520757">
      <w:pPr>
        <w:spacing w:line="276" w:lineRule="auto"/>
        <w:rPr>
          <w:lang w:val="zh-CN"/>
        </w:rPr>
      </w:pPr>
      <w:r>
        <w:rPr>
          <w:lang w:val="zh-CN"/>
        </w:rPr>
        <w:t>- Admin: về Admin Dashboard</w:t>
      </w:r>
    </w:p>
    <w:p w14:paraId="016AA501" w14:textId="77777777" w:rsidR="00F0715F" w:rsidRDefault="00000000" w:rsidP="00520757">
      <w:pPr>
        <w:spacing w:line="276" w:lineRule="auto"/>
        <w:rPr>
          <w:lang w:val="zh-CN"/>
        </w:rPr>
      </w:pPr>
      <w:r>
        <w:rPr>
          <w:noProof/>
        </w:rPr>
        <w:lastRenderedPageBreak/>
        <w:drawing>
          <wp:inline distT="0" distB="0" distL="114300" distR="114300" wp14:anchorId="05F0F43C" wp14:editId="07D65E31">
            <wp:extent cx="5757545" cy="3237230"/>
            <wp:effectExtent l="0" t="0" r="317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1"/>
                    <a:stretch>
                      <a:fillRect/>
                    </a:stretch>
                  </pic:blipFill>
                  <pic:spPr>
                    <a:xfrm>
                      <a:off x="0" y="0"/>
                      <a:ext cx="5757545" cy="3237230"/>
                    </a:xfrm>
                    <a:prstGeom prst="rect">
                      <a:avLst/>
                    </a:prstGeom>
                    <a:noFill/>
                    <a:ln>
                      <a:noFill/>
                    </a:ln>
                  </pic:spPr>
                </pic:pic>
              </a:graphicData>
            </a:graphic>
          </wp:inline>
        </w:drawing>
      </w:r>
    </w:p>
    <w:p w14:paraId="7348B5B5" w14:textId="77777777" w:rsidR="00F0715F" w:rsidRDefault="00000000" w:rsidP="00520757">
      <w:pPr>
        <w:spacing w:line="276" w:lineRule="auto"/>
        <w:rPr>
          <w:lang w:val="zh-CN"/>
        </w:rPr>
      </w:pPr>
      <w:r>
        <w:rPr>
          <w:lang w:val="zh-CN"/>
        </w:rPr>
        <w:t>Hình 3.9 - Trang chủ sau khi đăng nhập thành công (hiển thị tên user, nút Logout)</w:t>
      </w:r>
    </w:p>
    <w:p w14:paraId="2794F10E" w14:textId="77777777" w:rsidR="00F0715F" w:rsidRDefault="00000000">
      <w:pPr>
        <w:pStyle w:val="Heading3"/>
        <w:pPrChange w:id="1536" w:author="DELL" w:date="2025-12-12T13:52:00Z" w16du:dateUtc="2025-12-12T06:52:00Z">
          <w:pPr>
            <w:pStyle w:val="Heading3"/>
            <w:ind w:firstLine="360"/>
          </w:pPr>
        </w:pPrChange>
      </w:pPr>
      <w:bookmarkStart w:id="1537" w:name="_Toc216307580"/>
      <w:bookmarkStart w:id="1538" w:name="_Toc216307932"/>
      <w:bookmarkStart w:id="1539" w:name="_Toc216308017"/>
      <w:bookmarkStart w:id="1540" w:name="_Toc216373518"/>
      <w:r>
        <w:t>4.1.3. Chức năng duyệt danh sách sản phẩm</w:t>
      </w:r>
      <w:bookmarkEnd w:id="1537"/>
      <w:bookmarkEnd w:id="1538"/>
      <w:bookmarkEnd w:id="1539"/>
      <w:bookmarkEnd w:id="1540"/>
    </w:p>
    <w:p w14:paraId="7FECDE54" w14:textId="294B85C6" w:rsidR="00F0715F" w:rsidRPr="00F420D9" w:rsidRDefault="00F420D9" w:rsidP="00F420D9">
      <w:pPr>
        <w:spacing w:line="276" w:lineRule="auto"/>
        <w:rPr>
          <w:lang w:val="zh-CN"/>
        </w:rPr>
      </w:pPr>
      <w:r>
        <w:t xml:space="preserve">- </w:t>
      </w:r>
      <w:r w:rsidRPr="00F420D9">
        <w:rPr>
          <w:lang w:val="zh-CN"/>
        </w:rPr>
        <w:t>Mô tả: Cho phép khách hàng xem tất cả sản phẩm có sẵn, lọc theo danh mục và tìm kiếm.</w:t>
      </w:r>
    </w:p>
    <w:p w14:paraId="30566AA9" w14:textId="59A4FEE4" w:rsidR="00F0715F" w:rsidRPr="00F420D9" w:rsidRDefault="00F420D9" w:rsidP="00F420D9">
      <w:pPr>
        <w:spacing w:line="276" w:lineRule="auto"/>
        <w:rPr>
          <w:lang w:val="zh-CN"/>
        </w:rPr>
      </w:pPr>
      <w:r>
        <w:t xml:space="preserve">- </w:t>
      </w:r>
      <w:r w:rsidRPr="00F420D9">
        <w:rPr>
          <w:lang w:val="zh-CN"/>
        </w:rPr>
        <w:t>Luồng thực hiện:</w:t>
      </w:r>
    </w:p>
    <w:p w14:paraId="786A0637" w14:textId="77777777" w:rsidR="00F0715F" w:rsidRDefault="00000000" w:rsidP="00520757">
      <w:pPr>
        <w:spacing w:line="276" w:lineRule="auto"/>
        <w:rPr>
          <w:lang w:val="zh-CN"/>
        </w:rPr>
      </w:pPr>
      <w:r>
        <w:rPr>
          <w:lang w:val="zh-CN"/>
        </w:rPr>
        <w:t>Bước 1: Người dùng nhấn vào menu "Sản phẩm" hoặc "Danh mục" trên thanh điều hướng.</w:t>
      </w:r>
    </w:p>
    <w:p w14:paraId="167D703B" w14:textId="77777777" w:rsidR="00F0715F" w:rsidRDefault="00000000" w:rsidP="00520757">
      <w:pPr>
        <w:spacing w:line="276" w:lineRule="auto"/>
        <w:rPr>
          <w:lang w:val="zh-CN"/>
        </w:rPr>
      </w:pPr>
      <w:r>
        <w:rPr>
          <w:noProof/>
        </w:rPr>
        <w:lastRenderedPageBreak/>
        <w:drawing>
          <wp:inline distT="0" distB="0" distL="114300" distR="114300" wp14:anchorId="45E840B6" wp14:editId="7A0767D2">
            <wp:extent cx="5757545" cy="3237230"/>
            <wp:effectExtent l="0" t="0" r="3175"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2"/>
                    <a:stretch>
                      <a:fillRect/>
                    </a:stretch>
                  </pic:blipFill>
                  <pic:spPr>
                    <a:xfrm>
                      <a:off x="0" y="0"/>
                      <a:ext cx="5757545" cy="3237230"/>
                    </a:xfrm>
                    <a:prstGeom prst="rect">
                      <a:avLst/>
                    </a:prstGeom>
                    <a:noFill/>
                    <a:ln>
                      <a:noFill/>
                    </a:ln>
                  </pic:spPr>
                </pic:pic>
              </a:graphicData>
            </a:graphic>
          </wp:inline>
        </w:drawing>
      </w:r>
    </w:p>
    <w:p w14:paraId="654751D6" w14:textId="29EBB3BB" w:rsidR="00F0715F" w:rsidRPr="00F420D9" w:rsidRDefault="00F420D9" w:rsidP="00F420D9">
      <w:pPr>
        <w:pStyle w:val="Caption"/>
        <w:jc w:val="center"/>
        <w:rPr>
          <w:i w:val="0"/>
          <w:iCs w:val="0"/>
          <w:sz w:val="28"/>
          <w:szCs w:val="28"/>
          <w:lang w:val="zh-CN"/>
        </w:rPr>
      </w:pPr>
      <w:bookmarkStart w:id="1541" w:name="_Toc216372734"/>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42" w:author="DELL" w:date="2025-12-12T22:14:00Z" w16du:dateUtc="2025-12-12T15:14:00Z">
        <w:r w:rsidR="009A3885">
          <w:rPr>
            <w:i w:val="0"/>
            <w:iCs w:val="0"/>
            <w:noProof/>
            <w:color w:val="auto"/>
            <w:sz w:val="28"/>
            <w:szCs w:val="28"/>
          </w:rPr>
          <w:t>7</w:t>
        </w:r>
      </w:ins>
      <w:del w:id="1543" w:author="DELL" w:date="2025-12-11T19:10:00Z" w16du:dateUtc="2025-12-11T12:10:00Z">
        <w:r w:rsidR="00ED11BD" w:rsidDel="002764DE">
          <w:rPr>
            <w:i w:val="0"/>
            <w:iCs w:val="0"/>
            <w:noProof/>
            <w:color w:val="auto"/>
            <w:sz w:val="28"/>
            <w:szCs w:val="28"/>
          </w:rPr>
          <w:delText>6</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Thanh menu với mục Sản phẩm được highlight</w:t>
      </w:r>
      <w:bookmarkEnd w:id="1541"/>
    </w:p>
    <w:p w14:paraId="4241655C" w14:textId="77777777" w:rsidR="00F0715F" w:rsidRDefault="00000000" w:rsidP="00520757">
      <w:pPr>
        <w:spacing w:line="276" w:lineRule="auto"/>
        <w:rPr>
          <w:lang w:val="zh-CN"/>
        </w:rPr>
      </w:pPr>
      <w:r>
        <w:rPr>
          <w:lang w:val="zh-CN"/>
        </w:rPr>
        <w:t>Bước 2: Hệ thống hiển thị danh sách sản phẩm dạng grid (4 cột trên desktop). Mỗi card sản phẩm gồm:</w:t>
      </w:r>
    </w:p>
    <w:p w14:paraId="61DA4845" w14:textId="77777777" w:rsidR="00F0715F" w:rsidRDefault="00000000" w:rsidP="00520757">
      <w:pPr>
        <w:spacing w:line="276" w:lineRule="auto"/>
        <w:rPr>
          <w:lang w:val="zh-CN"/>
        </w:rPr>
      </w:pPr>
      <w:r>
        <w:rPr>
          <w:lang w:val="zh-CN"/>
        </w:rPr>
        <w:t>- Hình ảnh sản phẩm</w:t>
      </w:r>
    </w:p>
    <w:p w14:paraId="0E1374B5" w14:textId="77777777" w:rsidR="00F0715F" w:rsidRDefault="00000000" w:rsidP="00520757">
      <w:pPr>
        <w:spacing w:line="276" w:lineRule="auto"/>
        <w:rPr>
          <w:lang w:val="zh-CN"/>
        </w:rPr>
      </w:pPr>
      <w:r>
        <w:rPr>
          <w:lang w:val="zh-CN"/>
        </w:rPr>
        <w:t>- Tên sản phẩm</w:t>
      </w:r>
    </w:p>
    <w:p w14:paraId="1B70FDFA" w14:textId="77777777" w:rsidR="00F0715F" w:rsidRDefault="00000000" w:rsidP="00520757">
      <w:pPr>
        <w:spacing w:line="276" w:lineRule="auto"/>
        <w:rPr>
          <w:lang w:val="zh-CN"/>
        </w:rPr>
      </w:pPr>
      <w:r>
        <w:rPr>
          <w:lang w:val="zh-CN"/>
        </w:rPr>
        <w:t>- Giá khởi điểm (giá size nhỏ nhất)</w:t>
      </w:r>
    </w:p>
    <w:p w14:paraId="58CC1877" w14:textId="77777777" w:rsidR="00F0715F" w:rsidRDefault="00000000" w:rsidP="00520757">
      <w:pPr>
        <w:spacing w:line="276" w:lineRule="auto"/>
        <w:rPr>
          <w:lang w:val="zh-CN"/>
        </w:rPr>
      </w:pPr>
      <w:r>
        <w:rPr>
          <w:lang w:val="zh-CN"/>
        </w:rPr>
        <w:t>- Nút "Xem chi tiết"</w:t>
      </w:r>
    </w:p>
    <w:p w14:paraId="52FD5A00" w14:textId="77777777" w:rsidR="00F0715F" w:rsidRDefault="00000000" w:rsidP="00520757">
      <w:pPr>
        <w:spacing w:line="276" w:lineRule="auto"/>
        <w:rPr>
          <w:lang w:val="zh-CN"/>
        </w:rPr>
      </w:pPr>
      <w:r>
        <w:rPr>
          <w:lang w:val="zh-CN"/>
        </w:rPr>
        <w:t>Phía trên có:</w:t>
      </w:r>
    </w:p>
    <w:p w14:paraId="5C729A13" w14:textId="77777777" w:rsidR="00F0715F" w:rsidRDefault="00000000" w:rsidP="00520757">
      <w:pPr>
        <w:spacing w:line="276" w:lineRule="auto"/>
        <w:rPr>
          <w:lang w:val="zh-CN"/>
        </w:rPr>
      </w:pPr>
      <w:r>
        <w:rPr>
          <w:lang w:val="zh-CN"/>
        </w:rPr>
        <w:t>- Thanh tìm kiếm theo tên</w:t>
      </w:r>
    </w:p>
    <w:p w14:paraId="338DB035" w14:textId="77777777" w:rsidR="00F0715F" w:rsidRDefault="00000000" w:rsidP="00520757">
      <w:pPr>
        <w:spacing w:line="276" w:lineRule="auto"/>
        <w:rPr>
          <w:lang w:val="zh-CN"/>
        </w:rPr>
      </w:pPr>
      <w:r>
        <w:rPr>
          <w:lang w:val="zh-CN"/>
        </w:rPr>
        <w:t>- Dropdown lọc theo danh mục (Tất cả, Trà sữa, Trà trái cây, Cà phê, Smoothie)</w:t>
      </w:r>
    </w:p>
    <w:p w14:paraId="5DADAAE8" w14:textId="77777777" w:rsidR="00F0715F" w:rsidRDefault="00000000" w:rsidP="00520757">
      <w:pPr>
        <w:spacing w:line="276" w:lineRule="auto"/>
        <w:rPr>
          <w:lang w:val="zh-CN"/>
        </w:rPr>
      </w:pPr>
      <w:r>
        <w:rPr>
          <w:lang w:val="zh-CN"/>
        </w:rPr>
        <w:t>- Pagination (nếu có nhiều sản phẩm)</w:t>
      </w:r>
    </w:p>
    <w:p w14:paraId="29DBD256" w14:textId="77777777" w:rsidR="00F0715F" w:rsidRDefault="00000000" w:rsidP="00520757">
      <w:pPr>
        <w:spacing w:line="276" w:lineRule="auto"/>
        <w:rPr>
          <w:lang w:val="zh-CN"/>
        </w:rPr>
      </w:pPr>
      <w:r>
        <w:rPr>
          <w:lang w:val="zh-CN"/>
        </w:rPr>
        <w:t xml:space="preserve">Bước 3: Người dùng chọn danh mục từ dropdown (ví dụ: "Trà </w:t>
      </w:r>
      <w:r>
        <w:t>trái cây</w:t>
      </w:r>
      <w:r>
        <w:rPr>
          <w:lang w:val="zh-CN"/>
        </w:rPr>
        <w:t>"). Hệ thống reload trang, chỉ hiển thị sản phẩm thuộc danh mục đó.</w:t>
      </w:r>
    </w:p>
    <w:p w14:paraId="18BAFD97" w14:textId="77777777" w:rsidR="00F0715F" w:rsidRDefault="00000000" w:rsidP="00520757">
      <w:pPr>
        <w:spacing w:line="276" w:lineRule="auto"/>
        <w:rPr>
          <w:lang w:val="zh-CN"/>
        </w:rPr>
      </w:pPr>
      <w:r>
        <w:rPr>
          <w:lang w:val="zh-CN"/>
        </w:rPr>
        <w:t>Bước 4: Người dùng nhập từ khóa vào thanh tìm kiếm (ví dụ: "matcha") và nhấn Enter. Hệ thống hiển thị sản phẩm có tên chứa từ khóa.</w:t>
      </w:r>
    </w:p>
    <w:p w14:paraId="589F5682" w14:textId="77777777" w:rsidR="00F0715F" w:rsidRDefault="00000000" w:rsidP="00520757">
      <w:pPr>
        <w:spacing w:line="276" w:lineRule="auto"/>
        <w:rPr>
          <w:lang w:val="zh-CN"/>
        </w:rPr>
      </w:pPr>
      <w:r>
        <w:rPr>
          <w:noProof/>
        </w:rPr>
        <w:lastRenderedPageBreak/>
        <w:drawing>
          <wp:inline distT="0" distB="0" distL="114300" distR="114300" wp14:anchorId="0926DE1A" wp14:editId="332333D5">
            <wp:extent cx="5757545" cy="3237230"/>
            <wp:effectExtent l="0" t="0" r="3175"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3"/>
                    <a:stretch>
                      <a:fillRect/>
                    </a:stretch>
                  </pic:blipFill>
                  <pic:spPr>
                    <a:xfrm>
                      <a:off x="0" y="0"/>
                      <a:ext cx="5757545" cy="3237230"/>
                    </a:xfrm>
                    <a:prstGeom prst="rect">
                      <a:avLst/>
                    </a:prstGeom>
                    <a:noFill/>
                    <a:ln>
                      <a:noFill/>
                    </a:ln>
                  </pic:spPr>
                </pic:pic>
              </a:graphicData>
            </a:graphic>
          </wp:inline>
        </w:drawing>
      </w:r>
    </w:p>
    <w:p w14:paraId="73C68C18" w14:textId="623BB35A" w:rsidR="00F0715F" w:rsidRPr="00F420D9" w:rsidRDefault="00F420D9" w:rsidP="00F420D9">
      <w:pPr>
        <w:pStyle w:val="Caption"/>
        <w:jc w:val="center"/>
        <w:rPr>
          <w:i w:val="0"/>
          <w:iCs w:val="0"/>
          <w:color w:val="auto"/>
          <w:sz w:val="28"/>
          <w:szCs w:val="28"/>
          <w:lang w:val="zh-CN"/>
        </w:rPr>
      </w:pPr>
      <w:bookmarkStart w:id="1544" w:name="_Toc216372735"/>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45" w:author="DELL" w:date="2025-12-12T22:14:00Z" w16du:dateUtc="2025-12-12T15:14:00Z">
        <w:r w:rsidR="009A3885">
          <w:rPr>
            <w:i w:val="0"/>
            <w:iCs w:val="0"/>
            <w:noProof/>
            <w:color w:val="auto"/>
            <w:sz w:val="28"/>
            <w:szCs w:val="28"/>
          </w:rPr>
          <w:t>8</w:t>
        </w:r>
      </w:ins>
      <w:del w:id="1546" w:author="DELL" w:date="2025-12-11T19:10:00Z" w16du:dateUtc="2025-12-11T12:10:00Z">
        <w:r w:rsidR="00ED11BD" w:rsidDel="002764DE">
          <w:rPr>
            <w:i w:val="0"/>
            <w:iCs w:val="0"/>
            <w:noProof/>
            <w:color w:val="auto"/>
            <w:sz w:val="28"/>
            <w:szCs w:val="28"/>
          </w:rPr>
          <w:delText>7</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Kết quả tìm kiếm sản phẩm với từ khóa "matcha"</w:t>
      </w:r>
      <w:bookmarkEnd w:id="1544"/>
    </w:p>
    <w:p w14:paraId="566C1A77" w14:textId="77777777" w:rsidR="00F0715F" w:rsidRDefault="00000000" w:rsidP="00520757">
      <w:pPr>
        <w:spacing w:line="276" w:lineRule="auto"/>
        <w:rPr>
          <w:lang w:val="zh-CN"/>
        </w:rPr>
      </w:pPr>
      <w:r>
        <w:rPr>
          <w:lang w:val="zh-CN"/>
        </w:rPr>
        <w:t>Bước 5: Người dùng nhấn vào card sản phẩm hoặc nút "Xem chi tiết" để chuyển sang trang chi tiết sản phẩm.</w:t>
      </w:r>
    </w:p>
    <w:p w14:paraId="13166327" w14:textId="58B25D6D" w:rsidR="00F0715F" w:rsidRDefault="00F420D9">
      <w:pPr>
        <w:pStyle w:val="Heading3"/>
        <w:pPrChange w:id="1547" w:author="DELL" w:date="2025-12-12T13:52:00Z" w16du:dateUtc="2025-12-12T06:52:00Z">
          <w:pPr>
            <w:pStyle w:val="Heading3"/>
            <w:ind w:firstLine="360"/>
          </w:pPr>
        </w:pPrChange>
      </w:pPr>
      <w:bookmarkStart w:id="1548" w:name="_Toc216307581"/>
      <w:bookmarkStart w:id="1549" w:name="_Toc216307933"/>
      <w:bookmarkStart w:id="1550" w:name="_Toc216308018"/>
      <w:bookmarkStart w:id="1551" w:name="_Toc216373519"/>
      <w:r>
        <w:rPr>
          <w:lang w:val="vi-VN"/>
        </w:rPr>
        <w:t>4.1.4.</w:t>
      </w:r>
      <w:r>
        <w:t xml:space="preserve"> Chức năng xem chi tiết và cấu hình sản phẩm</w:t>
      </w:r>
      <w:bookmarkEnd w:id="1548"/>
      <w:bookmarkEnd w:id="1549"/>
      <w:bookmarkEnd w:id="1550"/>
      <w:bookmarkEnd w:id="1551"/>
    </w:p>
    <w:p w14:paraId="15A13DEA" w14:textId="1D222552" w:rsidR="00F0715F" w:rsidRPr="00F420D9" w:rsidRDefault="00F420D9" w:rsidP="00F420D9">
      <w:pPr>
        <w:spacing w:line="276" w:lineRule="auto"/>
        <w:rPr>
          <w:lang w:val="zh-CN"/>
        </w:rPr>
      </w:pPr>
      <w:r>
        <w:t xml:space="preserve">- </w:t>
      </w:r>
      <w:r w:rsidRPr="00F420D9">
        <w:rPr>
          <w:lang w:val="zh-CN"/>
        </w:rPr>
        <w:t>Mô tả: Hiển thị thông tin chi tiết sản phẩm, cho phép chọn size, topping và số lượng trước khi thêm vào giỏ.</w:t>
      </w:r>
    </w:p>
    <w:p w14:paraId="1B41DF13" w14:textId="61C42A58" w:rsidR="00F0715F" w:rsidRPr="00F420D9" w:rsidRDefault="00F420D9" w:rsidP="00F420D9">
      <w:pPr>
        <w:spacing w:line="276" w:lineRule="auto"/>
        <w:rPr>
          <w:lang w:val="zh-CN"/>
        </w:rPr>
      </w:pPr>
      <w:r>
        <w:t xml:space="preserve">- </w:t>
      </w:r>
      <w:r w:rsidRPr="00F420D9">
        <w:rPr>
          <w:lang w:val="zh-CN"/>
        </w:rPr>
        <w:t>Luồng thực hiện:</w:t>
      </w:r>
    </w:p>
    <w:p w14:paraId="2A7C500A" w14:textId="77777777" w:rsidR="00F0715F" w:rsidRDefault="00000000" w:rsidP="00520757">
      <w:pPr>
        <w:spacing w:line="276" w:lineRule="auto"/>
        <w:rPr>
          <w:lang w:val="zh-CN"/>
        </w:rPr>
      </w:pPr>
      <w:r>
        <w:rPr>
          <w:lang w:val="zh-CN"/>
        </w:rPr>
        <w:t>Bước 1: Hệ thống hiển thị trang chi tiết sản phẩm với:</w:t>
      </w:r>
    </w:p>
    <w:p w14:paraId="7E1749C6" w14:textId="77777777" w:rsidR="00F0715F" w:rsidRDefault="00000000" w:rsidP="00520757">
      <w:pPr>
        <w:spacing w:line="276" w:lineRule="auto"/>
        <w:rPr>
          <w:lang w:val="zh-CN"/>
        </w:rPr>
      </w:pPr>
      <w:r>
        <w:rPr>
          <w:lang w:val="zh-CN"/>
        </w:rPr>
        <w:t>- Hình ảnh lớn sản phẩm (bên trái)</w:t>
      </w:r>
    </w:p>
    <w:p w14:paraId="5E762F55" w14:textId="77777777" w:rsidR="00F0715F" w:rsidRDefault="00000000" w:rsidP="00520757">
      <w:pPr>
        <w:spacing w:line="276" w:lineRule="auto"/>
        <w:rPr>
          <w:lang w:val="zh-CN"/>
        </w:rPr>
      </w:pPr>
      <w:r>
        <w:rPr>
          <w:lang w:val="zh-CN"/>
        </w:rPr>
        <w:t>- Tên sản phẩm</w:t>
      </w:r>
    </w:p>
    <w:p w14:paraId="7702BA33" w14:textId="77777777" w:rsidR="00F0715F" w:rsidRDefault="00000000" w:rsidP="00520757">
      <w:pPr>
        <w:spacing w:line="276" w:lineRule="auto"/>
        <w:rPr>
          <w:lang w:val="zh-CN"/>
        </w:rPr>
      </w:pPr>
      <w:r>
        <w:rPr>
          <w:lang w:val="zh-CN"/>
        </w:rPr>
        <w:t>- Mô tả chi tiết</w:t>
      </w:r>
    </w:p>
    <w:p w14:paraId="3EAE2D10" w14:textId="77777777" w:rsidR="00F0715F" w:rsidRDefault="00000000" w:rsidP="00520757">
      <w:pPr>
        <w:spacing w:line="276" w:lineRule="auto"/>
        <w:rPr>
          <w:lang w:val="zh-CN"/>
        </w:rPr>
      </w:pPr>
      <w:r>
        <w:rPr>
          <w:lang w:val="zh-CN"/>
        </w:rPr>
        <w:t xml:space="preserve">- </w:t>
      </w:r>
      <w:r>
        <w:t xml:space="preserve">Button </w:t>
      </w:r>
      <w:r>
        <w:rPr>
          <w:lang w:val="zh-CN"/>
        </w:rPr>
        <w:t>chọn size (S/M/L) với giá tương ứng</w:t>
      </w:r>
    </w:p>
    <w:p w14:paraId="3B03A670" w14:textId="77777777" w:rsidR="00F0715F" w:rsidRDefault="00000000" w:rsidP="00520757">
      <w:pPr>
        <w:spacing w:line="276" w:lineRule="auto"/>
        <w:rPr>
          <w:lang w:val="zh-CN"/>
        </w:rPr>
      </w:pPr>
      <w:r>
        <w:rPr>
          <w:lang w:val="zh-CN"/>
        </w:rPr>
        <w:t>- Checkbox các topping có sẵn (Trân châu, Thạch, Pudding, ...) với giá mỗi loại</w:t>
      </w:r>
    </w:p>
    <w:p w14:paraId="1614F88C" w14:textId="77777777" w:rsidR="00F0715F" w:rsidRDefault="00000000" w:rsidP="00520757">
      <w:pPr>
        <w:spacing w:line="276" w:lineRule="auto"/>
        <w:rPr>
          <w:lang w:val="zh-CN"/>
        </w:rPr>
      </w:pPr>
      <w:r>
        <w:rPr>
          <w:lang w:val="zh-CN"/>
        </w:rPr>
        <w:t>- Input số lượng (mặc định 1)</w:t>
      </w:r>
    </w:p>
    <w:p w14:paraId="3D8FCEE1" w14:textId="77777777" w:rsidR="00F0715F" w:rsidRDefault="00000000" w:rsidP="00520757">
      <w:pPr>
        <w:spacing w:line="276" w:lineRule="auto"/>
        <w:rPr>
          <w:lang w:val="zh-CN"/>
        </w:rPr>
      </w:pPr>
      <w:r>
        <w:rPr>
          <w:lang w:val="zh-CN"/>
        </w:rPr>
        <w:t>- Giá hiển thị động (cập nhật real-time khi thay đổi size/topping)</w:t>
      </w:r>
    </w:p>
    <w:p w14:paraId="5100542C" w14:textId="77777777" w:rsidR="00F0715F" w:rsidRDefault="00000000" w:rsidP="00520757">
      <w:pPr>
        <w:spacing w:line="276" w:lineRule="auto"/>
        <w:rPr>
          <w:lang w:val="zh-CN"/>
        </w:rPr>
      </w:pPr>
      <w:r>
        <w:rPr>
          <w:lang w:val="zh-CN"/>
        </w:rPr>
        <w:t>- Nút "Thêm vào giỏ hàng"</w:t>
      </w:r>
    </w:p>
    <w:p w14:paraId="14A9EBF0" w14:textId="77777777" w:rsidR="00F0715F" w:rsidRDefault="00000000" w:rsidP="00520757">
      <w:pPr>
        <w:spacing w:line="276" w:lineRule="auto"/>
        <w:rPr>
          <w:lang w:val="zh-CN"/>
        </w:rPr>
      </w:pPr>
      <w:r>
        <w:rPr>
          <w:noProof/>
        </w:rPr>
        <w:lastRenderedPageBreak/>
        <w:drawing>
          <wp:inline distT="0" distB="0" distL="114300" distR="114300" wp14:anchorId="6888488B" wp14:editId="4F53F85A">
            <wp:extent cx="5757545" cy="3237230"/>
            <wp:effectExtent l="0" t="0" r="3175"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4"/>
                    <a:stretch>
                      <a:fillRect/>
                    </a:stretch>
                  </pic:blipFill>
                  <pic:spPr>
                    <a:xfrm>
                      <a:off x="0" y="0"/>
                      <a:ext cx="5757545" cy="3237230"/>
                    </a:xfrm>
                    <a:prstGeom prst="rect">
                      <a:avLst/>
                    </a:prstGeom>
                    <a:noFill/>
                    <a:ln>
                      <a:noFill/>
                    </a:ln>
                  </pic:spPr>
                </pic:pic>
              </a:graphicData>
            </a:graphic>
          </wp:inline>
        </w:drawing>
      </w:r>
    </w:p>
    <w:p w14:paraId="55CD0265" w14:textId="65FD25D9" w:rsidR="00F0715F" w:rsidRPr="00F420D9" w:rsidRDefault="00F420D9" w:rsidP="00F420D9">
      <w:pPr>
        <w:pStyle w:val="Caption"/>
        <w:jc w:val="center"/>
        <w:rPr>
          <w:i w:val="0"/>
          <w:iCs w:val="0"/>
          <w:color w:val="auto"/>
          <w:sz w:val="28"/>
          <w:szCs w:val="28"/>
          <w:lang w:val="zh-CN"/>
        </w:rPr>
      </w:pPr>
      <w:bookmarkStart w:id="1552" w:name="_Toc216372736"/>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53" w:author="DELL" w:date="2025-12-12T22:14:00Z" w16du:dateUtc="2025-12-12T15:14:00Z">
        <w:r w:rsidR="009A3885">
          <w:rPr>
            <w:i w:val="0"/>
            <w:iCs w:val="0"/>
            <w:noProof/>
            <w:color w:val="auto"/>
            <w:sz w:val="28"/>
            <w:szCs w:val="28"/>
          </w:rPr>
          <w:t>9</w:t>
        </w:r>
      </w:ins>
      <w:del w:id="1554" w:author="DELL" w:date="2025-12-11T19:10:00Z" w16du:dateUtc="2025-12-11T12:10:00Z">
        <w:r w:rsidR="00ED11BD" w:rsidDel="002764DE">
          <w:rPr>
            <w:i w:val="0"/>
            <w:iCs w:val="0"/>
            <w:noProof/>
            <w:color w:val="auto"/>
            <w:sz w:val="28"/>
            <w:szCs w:val="28"/>
          </w:rPr>
          <w:delText>8</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Trang chi tiết sản phẩm ban đầu (size S, không topping, số lượng 1)</w:t>
      </w:r>
      <w:bookmarkEnd w:id="1552"/>
    </w:p>
    <w:p w14:paraId="531B85F5" w14:textId="77777777" w:rsidR="00F0715F" w:rsidRDefault="00000000" w:rsidP="00520757">
      <w:pPr>
        <w:spacing w:line="276" w:lineRule="auto"/>
        <w:rPr>
          <w:lang w:val="zh-CN"/>
        </w:rPr>
      </w:pPr>
      <w:r>
        <w:rPr>
          <w:lang w:val="zh-CN"/>
        </w:rPr>
        <w:t xml:space="preserve">Bước 2: Người dùng chọn size </w:t>
      </w:r>
      <w:r>
        <w:t>S</w:t>
      </w:r>
      <w:r>
        <w:rPr>
          <w:lang w:val="zh-CN"/>
        </w:rPr>
        <w:t xml:space="preserve"> từ dropdown. Giá sản phẩm tự động cập nhật theo giá size </w:t>
      </w:r>
      <w:r>
        <w:t>S</w:t>
      </w:r>
      <w:r>
        <w:rPr>
          <w:lang w:val="zh-CN"/>
        </w:rPr>
        <w:t>.</w:t>
      </w:r>
    </w:p>
    <w:p w14:paraId="22EAFDB2" w14:textId="77777777" w:rsidR="00F0715F" w:rsidRDefault="00000000" w:rsidP="00520757">
      <w:pPr>
        <w:spacing w:line="276" w:lineRule="auto"/>
        <w:rPr>
          <w:lang w:val="zh-CN"/>
        </w:rPr>
      </w:pPr>
      <w:r>
        <w:rPr>
          <w:lang w:val="zh-CN"/>
        </w:rPr>
        <w:t>Bước 3: Người dùng tick chọn 2 topping: "Trân châu</w:t>
      </w:r>
      <w:r>
        <w:t xml:space="preserve"> đen</w:t>
      </w:r>
      <w:r>
        <w:rPr>
          <w:lang w:val="zh-CN"/>
        </w:rPr>
        <w:t>" (5.000đ) và "Thạch</w:t>
      </w:r>
      <w:r>
        <w:t xml:space="preserve"> dừa</w:t>
      </w:r>
      <w:r>
        <w:rPr>
          <w:lang w:val="zh-CN"/>
        </w:rPr>
        <w:t>" (</w:t>
      </w:r>
      <w:r>
        <w:t>4</w:t>
      </w:r>
      <w:r>
        <w:rPr>
          <w:lang w:val="zh-CN"/>
        </w:rPr>
        <w:t xml:space="preserve">.000đ). Giá tổng tự động cộng thêm </w:t>
      </w:r>
      <w:r>
        <w:t>9</w:t>
      </w:r>
      <w:r>
        <w:rPr>
          <w:lang w:val="zh-CN"/>
        </w:rPr>
        <w:t>.000đ.</w:t>
      </w:r>
    </w:p>
    <w:p w14:paraId="2C136577" w14:textId="77777777" w:rsidR="00F0715F" w:rsidRDefault="00000000" w:rsidP="00520757">
      <w:pPr>
        <w:spacing w:line="276" w:lineRule="auto"/>
        <w:rPr>
          <w:lang w:val="zh-CN"/>
        </w:rPr>
      </w:pPr>
      <w:r>
        <w:rPr>
          <w:noProof/>
        </w:rPr>
        <w:drawing>
          <wp:inline distT="0" distB="0" distL="114300" distR="114300" wp14:anchorId="636B7833" wp14:editId="2CEF1EC3">
            <wp:extent cx="5757545" cy="3237230"/>
            <wp:effectExtent l="0" t="0" r="3175"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5"/>
                    <a:stretch>
                      <a:fillRect/>
                    </a:stretch>
                  </pic:blipFill>
                  <pic:spPr>
                    <a:xfrm>
                      <a:off x="0" y="0"/>
                      <a:ext cx="5757545" cy="3237230"/>
                    </a:xfrm>
                    <a:prstGeom prst="rect">
                      <a:avLst/>
                    </a:prstGeom>
                    <a:noFill/>
                    <a:ln>
                      <a:noFill/>
                    </a:ln>
                  </pic:spPr>
                </pic:pic>
              </a:graphicData>
            </a:graphic>
          </wp:inline>
        </w:drawing>
      </w:r>
    </w:p>
    <w:p w14:paraId="7F284ADC" w14:textId="5A4044EB" w:rsidR="00F0715F" w:rsidRPr="00F420D9" w:rsidRDefault="00F420D9" w:rsidP="00F420D9">
      <w:pPr>
        <w:pStyle w:val="Caption"/>
        <w:jc w:val="center"/>
        <w:rPr>
          <w:i w:val="0"/>
          <w:iCs w:val="0"/>
          <w:sz w:val="28"/>
          <w:szCs w:val="28"/>
          <w:lang w:val="zh-CN"/>
        </w:rPr>
      </w:pPr>
      <w:bookmarkStart w:id="1555" w:name="_Toc216372737"/>
      <w:r w:rsidRPr="00F420D9">
        <w:rPr>
          <w:i w:val="0"/>
          <w:iCs w:val="0"/>
          <w:color w:val="auto"/>
          <w:sz w:val="28"/>
          <w:szCs w:val="28"/>
        </w:rPr>
        <w:lastRenderedPageBreak/>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56" w:author="DELL" w:date="2025-12-12T22:14:00Z" w16du:dateUtc="2025-12-12T15:14:00Z">
        <w:r w:rsidR="009A3885">
          <w:rPr>
            <w:i w:val="0"/>
            <w:iCs w:val="0"/>
            <w:noProof/>
            <w:color w:val="auto"/>
            <w:sz w:val="28"/>
            <w:szCs w:val="28"/>
          </w:rPr>
          <w:t>10</w:t>
        </w:r>
      </w:ins>
      <w:del w:id="1557" w:author="DELL" w:date="2025-12-11T19:10:00Z" w16du:dateUtc="2025-12-11T12:10:00Z">
        <w:r w:rsidR="00ED11BD" w:rsidDel="002764DE">
          <w:rPr>
            <w:i w:val="0"/>
            <w:iCs w:val="0"/>
            <w:noProof/>
            <w:color w:val="auto"/>
            <w:sz w:val="28"/>
            <w:szCs w:val="28"/>
          </w:rPr>
          <w:delText>9</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Trang chi tiết sản phẩm với size M + 2 topping, giá tổng hiển thị</w:t>
      </w:r>
      <w:bookmarkEnd w:id="1555"/>
    </w:p>
    <w:p w14:paraId="1B0C3607" w14:textId="77777777" w:rsidR="00F0715F" w:rsidRDefault="00000000" w:rsidP="00520757">
      <w:pPr>
        <w:spacing w:line="276" w:lineRule="auto"/>
        <w:rPr>
          <w:lang w:val="zh-CN"/>
        </w:rPr>
      </w:pPr>
      <w:r>
        <w:rPr>
          <w:lang w:val="zh-CN"/>
        </w:rPr>
        <w:t>Bước 4: Người dùng thay đổi số lượng từ 1 lên 3. Hệ thống hiển thị tổng tiền = giá đơn vị × 3.</w:t>
      </w:r>
    </w:p>
    <w:p w14:paraId="3E816271" w14:textId="77777777" w:rsidR="00F0715F" w:rsidRDefault="00000000" w:rsidP="00520757">
      <w:pPr>
        <w:spacing w:line="276" w:lineRule="auto"/>
        <w:rPr>
          <w:lang w:val="zh-CN"/>
        </w:rPr>
      </w:pPr>
      <w:r>
        <w:rPr>
          <w:noProof/>
        </w:rPr>
        <w:drawing>
          <wp:inline distT="0" distB="0" distL="114300" distR="114300" wp14:anchorId="6C7BD755" wp14:editId="6600D66E">
            <wp:extent cx="5757545" cy="3237230"/>
            <wp:effectExtent l="0" t="0" r="3175"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6"/>
                    <a:stretch>
                      <a:fillRect/>
                    </a:stretch>
                  </pic:blipFill>
                  <pic:spPr>
                    <a:xfrm>
                      <a:off x="0" y="0"/>
                      <a:ext cx="5757545" cy="3237230"/>
                    </a:xfrm>
                    <a:prstGeom prst="rect">
                      <a:avLst/>
                    </a:prstGeom>
                    <a:noFill/>
                    <a:ln>
                      <a:noFill/>
                    </a:ln>
                  </pic:spPr>
                </pic:pic>
              </a:graphicData>
            </a:graphic>
          </wp:inline>
        </w:drawing>
      </w:r>
    </w:p>
    <w:p w14:paraId="04AA4FDD" w14:textId="5C1498A8" w:rsidR="00F0715F" w:rsidRPr="00F420D9" w:rsidRDefault="00F420D9" w:rsidP="00F420D9">
      <w:pPr>
        <w:pStyle w:val="Caption"/>
        <w:jc w:val="center"/>
        <w:rPr>
          <w:i w:val="0"/>
          <w:iCs w:val="0"/>
          <w:color w:val="auto"/>
          <w:sz w:val="28"/>
          <w:szCs w:val="28"/>
          <w:lang w:val="zh-CN"/>
        </w:rPr>
      </w:pPr>
      <w:bookmarkStart w:id="1558" w:name="_Toc216372738"/>
      <w:r w:rsidRPr="00F420D9">
        <w:rPr>
          <w:i w:val="0"/>
          <w:iCs w:val="0"/>
          <w:color w:val="auto"/>
          <w:sz w:val="28"/>
          <w:szCs w:val="28"/>
        </w:rPr>
        <w:t xml:space="preserve">Hình 3. </w:t>
      </w:r>
      <w:r w:rsidRPr="00F420D9">
        <w:rPr>
          <w:i w:val="0"/>
          <w:iCs w:val="0"/>
          <w:color w:val="auto"/>
          <w:sz w:val="28"/>
          <w:szCs w:val="28"/>
        </w:rPr>
        <w:fldChar w:fldCharType="begin"/>
      </w:r>
      <w:r w:rsidRPr="00F420D9">
        <w:rPr>
          <w:i w:val="0"/>
          <w:iCs w:val="0"/>
          <w:color w:val="auto"/>
          <w:sz w:val="28"/>
          <w:szCs w:val="28"/>
        </w:rPr>
        <w:instrText xml:space="preserve"> SEQ Hình_3. \* ARABIC </w:instrText>
      </w:r>
      <w:r w:rsidRPr="00F420D9">
        <w:rPr>
          <w:i w:val="0"/>
          <w:iCs w:val="0"/>
          <w:color w:val="auto"/>
          <w:sz w:val="28"/>
          <w:szCs w:val="28"/>
        </w:rPr>
        <w:fldChar w:fldCharType="separate"/>
      </w:r>
      <w:ins w:id="1559" w:author="DELL" w:date="2025-12-12T22:14:00Z" w16du:dateUtc="2025-12-12T15:14:00Z">
        <w:r w:rsidR="009A3885">
          <w:rPr>
            <w:i w:val="0"/>
            <w:iCs w:val="0"/>
            <w:noProof/>
            <w:color w:val="auto"/>
            <w:sz w:val="28"/>
            <w:szCs w:val="28"/>
          </w:rPr>
          <w:t>11</w:t>
        </w:r>
      </w:ins>
      <w:del w:id="1560" w:author="DELL" w:date="2025-12-11T19:10:00Z" w16du:dateUtc="2025-12-11T12:10:00Z">
        <w:r w:rsidR="00ED11BD" w:rsidDel="002764DE">
          <w:rPr>
            <w:i w:val="0"/>
            <w:iCs w:val="0"/>
            <w:noProof/>
            <w:color w:val="auto"/>
            <w:sz w:val="28"/>
            <w:szCs w:val="28"/>
          </w:rPr>
          <w:delText>10</w:delText>
        </w:r>
      </w:del>
      <w:r w:rsidRPr="00F420D9">
        <w:rPr>
          <w:i w:val="0"/>
          <w:iCs w:val="0"/>
          <w:color w:val="auto"/>
          <w:sz w:val="28"/>
          <w:szCs w:val="28"/>
        </w:rPr>
        <w:fldChar w:fldCharType="end"/>
      </w:r>
      <w:r w:rsidRPr="00F420D9">
        <w:rPr>
          <w:i w:val="0"/>
          <w:iCs w:val="0"/>
          <w:color w:val="auto"/>
          <w:sz w:val="28"/>
          <w:szCs w:val="28"/>
        </w:rPr>
        <w:t xml:space="preserve"> </w:t>
      </w:r>
      <w:r w:rsidRPr="00F420D9">
        <w:rPr>
          <w:i w:val="0"/>
          <w:iCs w:val="0"/>
          <w:color w:val="auto"/>
          <w:sz w:val="28"/>
          <w:szCs w:val="28"/>
          <w:lang w:val="zh-CN"/>
        </w:rPr>
        <w:t>Trang chi tiết sản phẩm với số lượng 3, tổng tiền nhân 3</w:t>
      </w:r>
      <w:bookmarkEnd w:id="1558"/>
    </w:p>
    <w:p w14:paraId="14C6775A" w14:textId="77777777" w:rsidR="00F0715F" w:rsidRDefault="00F0715F" w:rsidP="00520757">
      <w:pPr>
        <w:spacing w:line="276" w:lineRule="auto"/>
        <w:rPr>
          <w:lang w:val="zh-CN"/>
        </w:rPr>
      </w:pPr>
    </w:p>
    <w:p w14:paraId="1CDD75AA" w14:textId="77777777" w:rsidR="00F0715F" w:rsidRDefault="00000000" w:rsidP="00520757">
      <w:pPr>
        <w:spacing w:line="276" w:lineRule="auto"/>
        <w:rPr>
          <w:lang w:val="zh-CN"/>
        </w:rPr>
      </w:pPr>
      <w:r>
        <w:rPr>
          <w:lang w:val="zh-CN"/>
        </w:rPr>
        <w:t>Bước 5: Người dùng nhấn "Th</w:t>
      </w:r>
      <w:r>
        <w:t>anh toán</w:t>
      </w:r>
      <w:r>
        <w:rPr>
          <w:lang w:val="zh-CN"/>
        </w:rPr>
        <w:t xml:space="preserve">". Hệ thống </w:t>
      </w:r>
      <w:r>
        <w:t xml:space="preserve">chuyển sang trang thanh toán </w:t>
      </w:r>
      <w:r>
        <w:rPr>
          <w:lang w:val="zh-CN"/>
        </w:rPr>
        <w:t>.</w:t>
      </w:r>
    </w:p>
    <w:p w14:paraId="76F7B68C" w14:textId="77777777" w:rsidR="00F0715F" w:rsidRDefault="00000000" w:rsidP="00520757">
      <w:pPr>
        <w:spacing w:line="276" w:lineRule="auto"/>
        <w:rPr>
          <w:lang w:val="zh-CN"/>
        </w:rPr>
      </w:pPr>
      <w:r>
        <w:rPr>
          <w:noProof/>
        </w:rPr>
        <w:lastRenderedPageBreak/>
        <w:drawing>
          <wp:inline distT="0" distB="0" distL="114300" distR="114300" wp14:anchorId="492F3238" wp14:editId="32A67CA4">
            <wp:extent cx="5746750" cy="3231515"/>
            <wp:effectExtent l="0" t="0" r="13970" b="1460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27"/>
                    <a:stretch>
                      <a:fillRect/>
                    </a:stretch>
                  </pic:blipFill>
                  <pic:spPr>
                    <a:xfrm>
                      <a:off x="0" y="0"/>
                      <a:ext cx="5746750" cy="3231515"/>
                    </a:xfrm>
                    <a:prstGeom prst="rect">
                      <a:avLst/>
                    </a:prstGeom>
                    <a:noFill/>
                    <a:ln>
                      <a:noFill/>
                    </a:ln>
                  </pic:spPr>
                </pic:pic>
              </a:graphicData>
            </a:graphic>
          </wp:inline>
        </w:drawing>
      </w:r>
    </w:p>
    <w:p w14:paraId="1823171E" w14:textId="181368AB" w:rsidR="00F0715F" w:rsidRPr="008C64B1" w:rsidRDefault="008C64B1" w:rsidP="008C64B1">
      <w:pPr>
        <w:pStyle w:val="Caption"/>
        <w:jc w:val="center"/>
        <w:rPr>
          <w:i w:val="0"/>
          <w:iCs w:val="0"/>
          <w:color w:val="auto"/>
          <w:sz w:val="28"/>
          <w:szCs w:val="28"/>
          <w:lang w:val="zh-CN"/>
        </w:rPr>
      </w:pPr>
      <w:bookmarkStart w:id="1561" w:name="_Toc216372739"/>
      <w:r w:rsidRPr="008C64B1">
        <w:rPr>
          <w:i w:val="0"/>
          <w:iCs w:val="0"/>
          <w:color w:val="auto"/>
          <w:sz w:val="28"/>
          <w:szCs w:val="28"/>
        </w:rPr>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62" w:author="DELL" w:date="2025-12-12T22:14:00Z" w16du:dateUtc="2025-12-12T15:14:00Z">
        <w:r w:rsidR="009A3885">
          <w:rPr>
            <w:i w:val="0"/>
            <w:iCs w:val="0"/>
            <w:noProof/>
            <w:color w:val="auto"/>
            <w:sz w:val="28"/>
            <w:szCs w:val="28"/>
          </w:rPr>
          <w:t>12</w:t>
        </w:r>
      </w:ins>
      <w:del w:id="1563" w:author="DELL" w:date="2025-12-11T19:10:00Z" w16du:dateUtc="2025-12-11T12:10:00Z">
        <w:r w:rsidR="00ED11BD" w:rsidDel="002764DE">
          <w:rPr>
            <w:i w:val="0"/>
            <w:iCs w:val="0"/>
            <w:noProof/>
            <w:color w:val="auto"/>
            <w:sz w:val="28"/>
            <w:szCs w:val="28"/>
          </w:rPr>
          <w:delText>11</w:delText>
        </w:r>
      </w:del>
      <w:r w:rsidRPr="008C64B1">
        <w:rPr>
          <w:i w:val="0"/>
          <w:iCs w:val="0"/>
          <w:color w:val="auto"/>
          <w:sz w:val="28"/>
          <w:szCs w:val="28"/>
        </w:rPr>
        <w:fldChar w:fldCharType="end"/>
      </w:r>
      <w:r w:rsidRPr="008C64B1">
        <w:rPr>
          <w:i w:val="0"/>
          <w:iCs w:val="0"/>
          <w:color w:val="auto"/>
          <w:sz w:val="28"/>
          <w:szCs w:val="28"/>
        </w:rPr>
        <w:t xml:space="preserve"> Trang thanh toán</w:t>
      </w:r>
      <w:bookmarkEnd w:id="1561"/>
    </w:p>
    <w:p w14:paraId="02B02927" w14:textId="77777777" w:rsidR="00F0715F" w:rsidRDefault="00000000" w:rsidP="00E45506">
      <w:pPr>
        <w:pStyle w:val="Heading3"/>
      </w:pPr>
      <w:bookmarkStart w:id="1564" w:name="_Toc216307582"/>
      <w:bookmarkStart w:id="1565" w:name="_Toc216307934"/>
      <w:bookmarkStart w:id="1566" w:name="_Toc216308019"/>
      <w:bookmarkStart w:id="1567" w:name="_Toc216373520"/>
      <w:r>
        <w:t>4.1.5. Chức năng quản lý giỏ hàng</w:t>
      </w:r>
      <w:bookmarkEnd w:id="1564"/>
      <w:bookmarkEnd w:id="1565"/>
      <w:bookmarkEnd w:id="1566"/>
      <w:bookmarkEnd w:id="1567"/>
    </w:p>
    <w:p w14:paraId="7507A55E" w14:textId="0B1E7FF0" w:rsidR="00F0715F" w:rsidRPr="008C64B1" w:rsidRDefault="008C64B1" w:rsidP="008C64B1">
      <w:pPr>
        <w:spacing w:line="276" w:lineRule="auto"/>
      </w:pPr>
      <w:r>
        <w:t>-</w:t>
      </w:r>
      <w:r w:rsidRPr="008C64B1">
        <w:rPr>
          <w:lang w:val="zh-CN"/>
        </w:rPr>
        <w:t>Mô tả: Cho phép xem, cập nhật số lượng, xóa sản phẩm trong giỏ và xem tổng tiền.</w:t>
      </w:r>
    </w:p>
    <w:p w14:paraId="4654C710" w14:textId="77777777" w:rsidR="008C64B1" w:rsidRDefault="008C64B1" w:rsidP="00520757">
      <w:pPr>
        <w:spacing w:line="276" w:lineRule="auto"/>
      </w:pPr>
      <w:r>
        <w:t>-</w:t>
      </w:r>
      <w:r w:rsidRPr="008C64B1">
        <w:rPr>
          <w:lang w:val="zh-CN"/>
        </w:rPr>
        <w:t>Luồng thực hiện:</w:t>
      </w:r>
    </w:p>
    <w:p w14:paraId="25F78BEB" w14:textId="5FE3EF00" w:rsidR="00F0715F" w:rsidRDefault="00000000" w:rsidP="00520757">
      <w:pPr>
        <w:spacing w:line="276" w:lineRule="auto"/>
        <w:rPr>
          <w:lang w:val="zh-CN"/>
        </w:rPr>
      </w:pPr>
      <w:r>
        <w:rPr>
          <w:lang w:val="zh-CN"/>
        </w:rPr>
        <w:t>Bước 1: Người dùng nhấn vào icon giỏ hàng trên thanh menu.</w:t>
      </w:r>
    </w:p>
    <w:p w14:paraId="6099C0FE" w14:textId="77777777" w:rsidR="00F0715F" w:rsidRDefault="00000000" w:rsidP="00520757">
      <w:pPr>
        <w:spacing w:line="276" w:lineRule="auto"/>
        <w:rPr>
          <w:lang w:val="zh-CN"/>
        </w:rPr>
      </w:pPr>
      <w:r>
        <w:rPr>
          <w:lang w:val="zh-CN"/>
        </w:rPr>
        <w:t>Bước 2: Hệ thống hiển thị trang giỏ hàng dạng table với các cột:</w:t>
      </w:r>
    </w:p>
    <w:p w14:paraId="26930E68" w14:textId="77777777" w:rsidR="00F0715F" w:rsidRDefault="00000000" w:rsidP="00520757">
      <w:pPr>
        <w:spacing w:line="276" w:lineRule="auto"/>
        <w:rPr>
          <w:lang w:val="zh-CN"/>
        </w:rPr>
      </w:pPr>
      <w:r>
        <w:rPr>
          <w:lang w:val="zh-CN"/>
        </w:rPr>
        <w:t>- Hình ảnh sản phẩm (thumbnail)</w:t>
      </w:r>
    </w:p>
    <w:p w14:paraId="729C7E80" w14:textId="77777777" w:rsidR="00F0715F" w:rsidRDefault="00000000" w:rsidP="00520757">
      <w:pPr>
        <w:spacing w:line="276" w:lineRule="auto"/>
        <w:rPr>
          <w:lang w:val="zh-CN"/>
        </w:rPr>
      </w:pPr>
      <w:r>
        <w:rPr>
          <w:lang w:val="zh-CN"/>
        </w:rPr>
        <w:t>- Tên sản phẩm</w:t>
      </w:r>
    </w:p>
    <w:p w14:paraId="78ADE2B7" w14:textId="77777777" w:rsidR="00F0715F" w:rsidRDefault="00000000" w:rsidP="00520757">
      <w:pPr>
        <w:spacing w:line="276" w:lineRule="auto"/>
        <w:rPr>
          <w:lang w:val="zh-CN"/>
        </w:rPr>
      </w:pPr>
      <w:r>
        <w:rPr>
          <w:lang w:val="zh-CN"/>
        </w:rPr>
        <w:t>- Size đã chọn</w:t>
      </w:r>
    </w:p>
    <w:p w14:paraId="41DF8E2D" w14:textId="77777777" w:rsidR="00F0715F" w:rsidRDefault="00000000" w:rsidP="00520757">
      <w:pPr>
        <w:spacing w:line="276" w:lineRule="auto"/>
        <w:rPr>
          <w:lang w:val="zh-CN"/>
        </w:rPr>
      </w:pPr>
      <w:r>
        <w:rPr>
          <w:lang w:val="zh-CN"/>
        </w:rPr>
        <w:t>- Topping đã chọn (danh sách)</w:t>
      </w:r>
    </w:p>
    <w:p w14:paraId="385E2C64" w14:textId="77777777" w:rsidR="00F0715F" w:rsidRDefault="00000000" w:rsidP="00520757">
      <w:pPr>
        <w:spacing w:line="276" w:lineRule="auto"/>
        <w:rPr>
          <w:lang w:val="zh-CN"/>
        </w:rPr>
      </w:pPr>
      <w:r>
        <w:rPr>
          <w:lang w:val="zh-CN"/>
        </w:rPr>
        <w:t>- Đơn giá (price per unit)</w:t>
      </w:r>
    </w:p>
    <w:p w14:paraId="0FD9BC37" w14:textId="77777777" w:rsidR="00F0715F" w:rsidRDefault="00000000" w:rsidP="00520757">
      <w:pPr>
        <w:spacing w:line="276" w:lineRule="auto"/>
        <w:rPr>
          <w:lang w:val="zh-CN"/>
        </w:rPr>
      </w:pPr>
      <w:r>
        <w:rPr>
          <w:lang w:val="zh-CN"/>
        </w:rPr>
        <w:t>- Số lượng (input có nút +/-)</w:t>
      </w:r>
    </w:p>
    <w:p w14:paraId="2F165330" w14:textId="77777777" w:rsidR="00F0715F" w:rsidRDefault="00000000" w:rsidP="00520757">
      <w:pPr>
        <w:spacing w:line="276" w:lineRule="auto"/>
        <w:rPr>
          <w:lang w:val="zh-CN"/>
        </w:rPr>
      </w:pPr>
      <w:r>
        <w:rPr>
          <w:lang w:val="zh-CN"/>
        </w:rPr>
        <w:t>- Thành tiền (price × quantity)</w:t>
      </w:r>
    </w:p>
    <w:p w14:paraId="06821DAD" w14:textId="77777777" w:rsidR="00F0715F" w:rsidRDefault="00000000" w:rsidP="00520757">
      <w:pPr>
        <w:spacing w:line="276" w:lineRule="auto"/>
        <w:rPr>
          <w:lang w:val="zh-CN"/>
        </w:rPr>
      </w:pPr>
      <w:r>
        <w:rPr>
          <w:lang w:val="zh-CN"/>
        </w:rPr>
        <w:t>- Nút "Xóa"</w:t>
      </w:r>
    </w:p>
    <w:p w14:paraId="0181B1B1" w14:textId="77777777" w:rsidR="00F0715F" w:rsidRDefault="00000000" w:rsidP="00520757">
      <w:pPr>
        <w:spacing w:line="276" w:lineRule="auto"/>
        <w:rPr>
          <w:lang w:val="zh-CN"/>
        </w:rPr>
      </w:pPr>
      <w:r>
        <w:rPr>
          <w:lang w:val="zh-CN"/>
        </w:rPr>
        <w:t>Cuối trang hiển thị:</w:t>
      </w:r>
    </w:p>
    <w:p w14:paraId="678A8739" w14:textId="77777777" w:rsidR="00F0715F" w:rsidRDefault="00000000" w:rsidP="00520757">
      <w:pPr>
        <w:spacing w:line="276" w:lineRule="auto"/>
        <w:rPr>
          <w:lang w:val="zh-CN"/>
        </w:rPr>
      </w:pPr>
      <w:r>
        <w:rPr>
          <w:lang w:val="zh-CN"/>
        </w:rPr>
        <w:t>- Tổng tiền tất cả sản phẩm</w:t>
      </w:r>
    </w:p>
    <w:p w14:paraId="48729131" w14:textId="77777777" w:rsidR="00F0715F" w:rsidRDefault="00000000" w:rsidP="00520757">
      <w:pPr>
        <w:spacing w:line="276" w:lineRule="auto"/>
        <w:rPr>
          <w:lang w:val="zh-CN"/>
        </w:rPr>
      </w:pPr>
      <w:r>
        <w:rPr>
          <w:lang w:val="zh-CN"/>
        </w:rPr>
        <w:t>- Nút "Tiếp tục mua sắm" và "Thanh toán"</w:t>
      </w:r>
    </w:p>
    <w:p w14:paraId="6E38D0ED" w14:textId="77777777" w:rsidR="00F0715F" w:rsidRDefault="00000000" w:rsidP="00520757">
      <w:pPr>
        <w:spacing w:line="276" w:lineRule="auto"/>
        <w:rPr>
          <w:lang w:val="zh-CN"/>
        </w:rPr>
      </w:pPr>
      <w:r>
        <w:rPr>
          <w:noProof/>
        </w:rPr>
        <w:lastRenderedPageBreak/>
        <w:drawing>
          <wp:inline distT="0" distB="0" distL="114300" distR="114300" wp14:anchorId="38086171" wp14:editId="348EF8EE">
            <wp:extent cx="5757545" cy="3237230"/>
            <wp:effectExtent l="0" t="0" r="3175" b="889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28"/>
                    <a:stretch>
                      <a:fillRect/>
                    </a:stretch>
                  </pic:blipFill>
                  <pic:spPr>
                    <a:xfrm>
                      <a:off x="0" y="0"/>
                      <a:ext cx="5757545" cy="3237230"/>
                    </a:xfrm>
                    <a:prstGeom prst="rect">
                      <a:avLst/>
                    </a:prstGeom>
                    <a:noFill/>
                    <a:ln>
                      <a:noFill/>
                    </a:ln>
                  </pic:spPr>
                </pic:pic>
              </a:graphicData>
            </a:graphic>
          </wp:inline>
        </w:drawing>
      </w:r>
    </w:p>
    <w:p w14:paraId="14B402EB" w14:textId="6AC146A0" w:rsidR="00F0715F" w:rsidRPr="008C64B1" w:rsidRDefault="008C64B1" w:rsidP="008C64B1">
      <w:pPr>
        <w:pStyle w:val="Caption"/>
        <w:jc w:val="center"/>
        <w:rPr>
          <w:i w:val="0"/>
          <w:iCs w:val="0"/>
          <w:color w:val="auto"/>
          <w:sz w:val="28"/>
          <w:szCs w:val="28"/>
          <w:lang w:val="zh-CN"/>
        </w:rPr>
      </w:pPr>
      <w:bookmarkStart w:id="1568" w:name="_Toc216372740"/>
      <w:r w:rsidRPr="008C64B1">
        <w:rPr>
          <w:i w:val="0"/>
          <w:iCs w:val="0"/>
          <w:color w:val="auto"/>
          <w:sz w:val="28"/>
          <w:szCs w:val="28"/>
        </w:rPr>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69" w:author="DELL" w:date="2025-12-12T22:14:00Z" w16du:dateUtc="2025-12-12T15:14:00Z">
        <w:r w:rsidR="009A3885">
          <w:rPr>
            <w:i w:val="0"/>
            <w:iCs w:val="0"/>
            <w:noProof/>
            <w:color w:val="auto"/>
            <w:sz w:val="28"/>
            <w:szCs w:val="28"/>
          </w:rPr>
          <w:t>13</w:t>
        </w:r>
      </w:ins>
      <w:del w:id="1570" w:author="DELL" w:date="2025-12-11T19:10:00Z" w16du:dateUtc="2025-12-11T12:10:00Z">
        <w:r w:rsidR="00ED11BD" w:rsidDel="002764DE">
          <w:rPr>
            <w:i w:val="0"/>
            <w:iCs w:val="0"/>
            <w:noProof/>
            <w:color w:val="auto"/>
            <w:sz w:val="28"/>
            <w:szCs w:val="28"/>
          </w:rPr>
          <w:delText>12</w:delText>
        </w:r>
      </w:del>
      <w:r w:rsidRPr="008C64B1">
        <w:rPr>
          <w:i w:val="0"/>
          <w:iCs w:val="0"/>
          <w:color w:val="auto"/>
          <w:sz w:val="28"/>
          <w:szCs w:val="28"/>
        </w:rPr>
        <w:fldChar w:fldCharType="end"/>
      </w:r>
      <w:r w:rsidRPr="008C64B1">
        <w:rPr>
          <w:i w:val="0"/>
          <w:iCs w:val="0"/>
          <w:color w:val="auto"/>
          <w:sz w:val="28"/>
          <w:szCs w:val="28"/>
        </w:rPr>
        <w:t xml:space="preserve"> </w:t>
      </w:r>
      <w:r w:rsidRPr="008C64B1">
        <w:rPr>
          <w:i w:val="0"/>
          <w:iCs w:val="0"/>
          <w:color w:val="auto"/>
          <w:sz w:val="28"/>
          <w:szCs w:val="28"/>
          <w:lang w:val="zh-CN"/>
        </w:rPr>
        <w:t>Trang giỏ hàng với 2-3 sản phẩm</w:t>
      </w:r>
      <w:bookmarkEnd w:id="1568"/>
    </w:p>
    <w:p w14:paraId="40DB3F91" w14:textId="77777777" w:rsidR="00F0715F" w:rsidRDefault="00000000" w:rsidP="00520757">
      <w:pPr>
        <w:spacing w:line="276" w:lineRule="auto"/>
        <w:rPr>
          <w:lang w:val="zh-CN"/>
        </w:rPr>
      </w:pPr>
      <w:r>
        <w:rPr>
          <w:lang w:val="zh-CN"/>
        </w:rPr>
        <w:t>Bước 3: Người dùng nhấn nút "+" để tăng số lượng sản phẩm từ 2 lên 3. Hệ thống tự động cập nhật "Thành tiền" và "Tổng tiền" mà không reload trang (AJAX).</w:t>
      </w:r>
    </w:p>
    <w:p w14:paraId="362283F4" w14:textId="77777777" w:rsidR="00F0715F" w:rsidRDefault="00000000" w:rsidP="00520757">
      <w:pPr>
        <w:spacing w:line="276" w:lineRule="auto"/>
        <w:rPr>
          <w:lang w:val="zh-CN"/>
        </w:rPr>
      </w:pPr>
      <w:r>
        <w:rPr>
          <w:noProof/>
        </w:rPr>
        <w:drawing>
          <wp:inline distT="0" distB="0" distL="114300" distR="114300" wp14:anchorId="6BF083DF" wp14:editId="04FFF1CF">
            <wp:extent cx="5757545" cy="3237230"/>
            <wp:effectExtent l="0" t="0" r="3175" b="889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29"/>
                    <a:stretch>
                      <a:fillRect/>
                    </a:stretch>
                  </pic:blipFill>
                  <pic:spPr>
                    <a:xfrm>
                      <a:off x="0" y="0"/>
                      <a:ext cx="5757545" cy="3237230"/>
                    </a:xfrm>
                    <a:prstGeom prst="rect">
                      <a:avLst/>
                    </a:prstGeom>
                    <a:noFill/>
                    <a:ln>
                      <a:noFill/>
                    </a:ln>
                  </pic:spPr>
                </pic:pic>
              </a:graphicData>
            </a:graphic>
          </wp:inline>
        </w:drawing>
      </w:r>
    </w:p>
    <w:p w14:paraId="652CFF28" w14:textId="0AFDF22C" w:rsidR="00F0715F" w:rsidRPr="008C64B1" w:rsidRDefault="008C64B1" w:rsidP="008C64B1">
      <w:pPr>
        <w:pStyle w:val="Caption"/>
        <w:jc w:val="center"/>
        <w:rPr>
          <w:i w:val="0"/>
          <w:iCs w:val="0"/>
          <w:color w:val="auto"/>
          <w:sz w:val="28"/>
          <w:szCs w:val="28"/>
          <w:lang w:val="zh-CN"/>
        </w:rPr>
      </w:pPr>
      <w:bookmarkStart w:id="1571" w:name="_Toc216372741"/>
      <w:r w:rsidRPr="008C64B1">
        <w:rPr>
          <w:i w:val="0"/>
          <w:iCs w:val="0"/>
          <w:color w:val="auto"/>
          <w:sz w:val="28"/>
          <w:szCs w:val="28"/>
        </w:rPr>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72" w:author="DELL" w:date="2025-12-12T22:14:00Z" w16du:dateUtc="2025-12-12T15:14:00Z">
        <w:r w:rsidR="009A3885">
          <w:rPr>
            <w:i w:val="0"/>
            <w:iCs w:val="0"/>
            <w:noProof/>
            <w:color w:val="auto"/>
            <w:sz w:val="28"/>
            <w:szCs w:val="28"/>
          </w:rPr>
          <w:t>14</w:t>
        </w:r>
      </w:ins>
      <w:del w:id="1573" w:author="DELL" w:date="2025-12-11T19:10:00Z" w16du:dateUtc="2025-12-11T12:10:00Z">
        <w:r w:rsidR="00ED11BD" w:rsidDel="002764DE">
          <w:rPr>
            <w:i w:val="0"/>
            <w:iCs w:val="0"/>
            <w:noProof/>
            <w:color w:val="auto"/>
            <w:sz w:val="28"/>
            <w:szCs w:val="28"/>
          </w:rPr>
          <w:delText>13</w:delText>
        </w:r>
      </w:del>
      <w:r w:rsidRPr="008C64B1">
        <w:rPr>
          <w:i w:val="0"/>
          <w:iCs w:val="0"/>
          <w:color w:val="auto"/>
          <w:sz w:val="28"/>
          <w:szCs w:val="28"/>
        </w:rPr>
        <w:fldChar w:fldCharType="end"/>
      </w:r>
      <w:r>
        <w:rPr>
          <w:i w:val="0"/>
          <w:iCs w:val="0"/>
          <w:color w:val="auto"/>
          <w:sz w:val="28"/>
          <w:szCs w:val="28"/>
        </w:rPr>
        <w:t xml:space="preserve"> </w:t>
      </w:r>
      <w:r w:rsidRPr="008C64B1">
        <w:rPr>
          <w:i w:val="0"/>
          <w:iCs w:val="0"/>
          <w:color w:val="auto"/>
          <w:sz w:val="28"/>
          <w:szCs w:val="28"/>
          <w:lang w:val="zh-CN"/>
        </w:rPr>
        <w:t>Giỏ hàng với số lượng đã tăng, thành tiền và tổng tiền cập nhật</w:t>
      </w:r>
      <w:bookmarkEnd w:id="1571"/>
    </w:p>
    <w:p w14:paraId="2780B2D7" w14:textId="77777777" w:rsidR="00F0715F" w:rsidRDefault="00000000" w:rsidP="00520757">
      <w:pPr>
        <w:spacing w:line="276" w:lineRule="auto"/>
        <w:rPr>
          <w:lang w:val="zh-CN"/>
        </w:rPr>
      </w:pPr>
      <w:r>
        <w:rPr>
          <w:lang w:val="zh-CN"/>
        </w:rPr>
        <w:lastRenderedPageBreak/>
        <w:t>Bước 4: Người dùng nhấn nút "Xóa" trên một sản phẩm. Hệ thống hiển thị confirm dialog "Bạn có chắc muốn xóa sản phẩm này?"</w:t>
      </w:r>
    </w:p>
    <w:p w14:paraId="0F59A4B8" w14:textId="77777777" w:rsidR="00F0715F" w:rsidRDefault="00000000" w:rsidP="00520757">
      <w:pPr>
        <w:spacing w:line="276" w:lineRule="auto"/>
        <w:rPr>
          <w:lang w:val="zh-CN"/>
        </w:rPr>
      </w:pPr>
      <w:r>
        <w:rPr>
          <w:noProof/>
        </w:rPr>
        <w:drawing>
          <wp:inline distT="0" distB="0" distL="114300" distR="114300" wp14:anchorId="69EC45F9" wp14:editId="28454F01">
            <wp:extent cx="5757545" cy="3237230"/>
            <wp:effectExtent l="0" t="0" r="3175"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0"/>
                    <a:stretch>
                      <a:fillRect/>
                    </a:stretch>
                  </pic:blipFill>
                  <pic:spPr>
                    <a:xfrm>
                      <a:off x="0" y="0"/>
                      <a:ext cx="5757545" cy="3237230"/>
                    </a:xfrm>
                    <a:prstGeom prst="rect">
                      <a:avLst/>
                    </a:prstGeom>
                    <a:noFill/>
                    <a:ln>
                      <a:noFill/>
                    </a:ln>
                  </pic:spPr>
                </pic:pic>
              </a:graphicData>
            </a:graphic>
          </wp:inline>
        </w:drawing>
      </w:r>
    </w:p>
    <w:p w14:paraId="7D10ECAC" w14:textId="57DA7C75" w:rsidR="00F0715F" w:rsidRPr="008C64B1" w:rsidRDefault="008C64B1" w:rsidP="008C64B1">
      <w:pPr>
        <w:pStyle w:val="Caption"/>
        <w:jc w:val="center"/>
        <w:rPr>
          <w:i w:val="0"/>
          <w:iCs w:val="0"/>
          <w:color w:val="auto"/>
          <w:sz w:val="28"/>
          <w:szCs w:val="28"/>
          <w:lang w:val="zh-CN"/>
        </w:rPr>
      </w:pPr>
      <w:bookmarkStart w:id="1574" w:name="_Toc216372742"/>
      <w:r w:rsidRPr="008C64B1">
        <w:rPr>
          <w:i w:val="0"/>
          <w:iCs w:val="0"/>
          <w:color w:val="auto"/>
          <w:sz w:val="28"/>
          <w:szCs w:val="28"/>
        </w:rPr>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75" w:author="DELL" w:date="2025-12-12T22:14:00Z" w16du:dateUtc="2025-12-12T15:14:00Z">
        <w:r w:rsidR="009A3885">
          <w:rPr>
            <w:i w:val="0"/>
            <w:iCs w:val="0"/>
            <w:noProof/>
            <w:color w:val="auto"/>
            <w:sz w:val="28"/>
            <w:szCs w:val="28"/>
          </w:rPr>
          <w:t>15</w:t>
        </w:r>
      </w:ins>
      <w:del w:id="1576" w:author="DELL" w:date="2025-12-11T19:10:00Z" w16du:dateUtc="2025-12-11T12:10:00Z">
        <w:r w:rsidR="00ED11BD" w:rsidDel="002764DE">
          <w:rPr>
            <w:i w:val="0"/>
            <w:iCs w:val="0"/>
            <w:noProof/>
            <w:color w:val="auto"/>
            <w:sz w:val="28"/>
            <w:szCs w:val="28"/>
          </w:rPr>
          <w:delText>14</w:delText>
        </w:r>
      </w:del>
      <w:r w:rsidRPr="008C64B1">
        <w:rPr>
          <w:i w:val="0"/>
          <w:iCs w:val="0"/>
          <w:color w:val="auto"/>
          <w:sz w:val="28"/>
          <w:szCs w:val="28"/>
        </w:rPr>
        <w:fldChar w:fldCharType="end"/>
      </w:r>
      <w:r>
        <w:rPr>
          <w:i w:val="0"/>
          <w:iCs w:val="0"/>
          <w:color w:val="auto"/>
          <w:sz w:val="28"/>
          <w:szCs w:val="28"/>
        </w:rPr>
        <w:t xml:space="preserve"> </w:t>
      </w:r>
      <w:r w:rsidRPr="008C64B1">
        <w:rPr>
          <w:i w:val="0"/>
          <w:iCs w:val="0"/>
          <w:color w:val="auto"/>
          <w:sz w:val="28"/>
          <w:szCs w:val="28"/>
          <w:lang w:val="zh-CN"/>
        </w:rPr>
        <w:t>Confirm dialog xóa sản phẩm</w:t>
      </w:r>
      <w:bookmarkEnd w:id="1574"/>
    </w:p>
    <w:p w14:paraId="7FCFD88A" w14:textId="77777777" w:rsidR="00F0715F" w:rsidRDefault="00000000" w:rsidP="00520757">
      <w:pPr>
        <w:spacing w:line="276" w:lineRule="auto"/>
        <w:rPr>
          <w:lang w:val="zh-CN"/>
        </w:rPr>
      </w:pPr>
      <w:r>
        <w:rPr>
          <w:lang w:val="zh-CN"/>
        </w:rPr>
        <w:t>Bước 5: Người dùng xác nhận xóa. Hệ thống xóa sản phẩm khỏi giỏ, cập nhật lại table và tổng tiền. Nếu giỏ rỗng, hiển thị message "Giỏ hàng trống" và nút "Tiếp tục mua sắm".</w:t>
      </w:r>
    </w:p>
    <w:p w14:paraId="63B330C0" w14:textId="77777777" w:rsidR="00F0715F" w:rsidRDefault="00000000" w:rsidP="00520757">
      <w:pPr>
        <w:spacing w:line="276" w:lineRule="auto"/>
        <w:rPr>
          <w:lang w:val="zh-CN"/>
        </w:rPr>
      </w:pPr>
      <w:r>
        <w:rPr>
          <w:noProof/>
        </w:rPr>
        <w:drawing>
          <wp:inline distT="0" distB="0" distL="114300" distR="114300" wp14:anchorId="05F4A246" wp14:editId="150200CB">
            <wp:extent cx="5757545" cy="3237230"/>
            <wp:effectExtent l="0" t="0" r="3175"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1"/>
                    <a:stretch>
                      <a:fillRect/>
                    </a:stretch>
                  </pic:blipFill>
                  <pic:spPr>
                    <a:xfrm>
                      <a:off x="0" y="0"/>
                      <a:ext cx="5757545" cy="3237230"/>
                    </a:xfrm>
                    <a:prstGeom prst="rect">
                      <a:avLst/>
                    </a:prstGeom>
                    <a:noFill/>
                    <a:ln>
                      <a:noFill/>
                    </a:ln>
                  </pic:spPr>
                </pic:pic>
              </a:graphicData>
            </a:graphic>
          </wp:inline>
        </w:drawing>
      </w:r>
    </w:p>
    <w:p w14:paraId="6C621116" w14:textId="4E21FCBD" w:rsidR="00F0715F" w:rsidRPr="008C64B1" w:rsidRDefault="008C64B1" w:rsidP="008C64B1">
      <w:pPr>
        <w:pStyle w:val="Caption"/>
        <w:jc w:val="center"/>
        <w:rPr>
          <w:i w:val="0"/>
          <w:iCs w:val="0"/>
          <w:color w:val="auto"/>
          <w:sz w:val="28"/>
          <w:szCs w:val="28"/>
          <w:lang w:val="zh-CN"/>
        </w:rPr>
      </w:pPr>
      <w:bookmarkStart w:id="1577" w:name="_Toc216372743"/>
      <w:r w:rsidRPr="008C64B1">
        <w:rPr>
          <w:i w:val="0"/>
          <w:iCs w:val="0"/>
          <w:color w:val="auto"/>
          <w:sz w:val="28"/>
          <w:szCs w:val="28"/>
        </w:rPr>
        <w:lastRenderedPageBreak/>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78" w:author="DELL" w:date="2025-12-12T22:14:00Z" w16du:dateUtc="2025-12-12T15:14:00Z">
        <w:r w:rsidR="009A3885">
          <w:rPr>
            <w:i w:val="0"/>
            <w:iCs w:val="0"/>
            <w:noProof/>
            <w:color w:val="auto"/>
            <w:sz w:val="28"/>
            <w:szCs w:val="28"/>
          </w:rPr>
          <w:t>16</w:t>
        </w:r>
      </w:ins>
      <w:del w:id="1579" w:author="DELL" w:date="2025-12-11T19:10:00Z" w16du:dateUtc="2025-12-11T12:10:00Z">
        <w:r w:rsidR="00ED11BD" w:rsidDel="002764DE">
          <w:rPr>
            <w:i w:val="0"/>
            <w:iCs w:val="0"/>
            <w:noProof/>
            <w:color w:val="auto"/>
            <w:sz w:val="28"/>
            <w:szCs w:val="28"/>
          </w:rPr>
          <w:delText>15</w:delText>
        </w:r>
      </w:del>
      <w:r w:rsidRPr="008C64B1">
        <w:rPr>
          <w:i w:val="0"/>
          <w:iCs w:val="0"/>
          <w:color w:val="auto"/>
          <w:sz w:val="28"/>
          <w:szCs w:val="28"/>
        </w:rPr>
        <w:fldChar w:fldCharType="end"/>
      </w:r>
      <w:r w:rsidRPr="008C64B1">
        <w:rPr>
          <w:i w:val="0"/>
          <w:iCs w:val="0"/>
          <w:color w:val="auto"/>
          <w:sz w:val="28"/>
          <w:szCs w:val="28"/>
        </w:rPr>
        <w:t xml:space="preserve"> </w:t>
      </w:r>
      <w:r w:rsidRPr="008C64B1">
        <w:rPr>
          <w:i w:val="0"/>
          <w:iCs w:val="0"/>
          <w:color w:val="auto"/>
          <w:sz w:val="28"/>
          <w:szCs w:val="28"/>
          <w:lang w:val="zh-CN"/>
        </w:rPr>
        <w:t>Giỏ hàng rỗng với message và nút "Tiếp tục mua sắm"</w:t>
      </w:r>
      <w:bookmarkEnd w:id="1577"/>
    </w:p>
    <w:p w14:paraId="067E8B66" w14:textId="77777777" w:rsidR="00F0715F" w:rsidRDefault="00000000" w:rsidP="00520757">
      <w:pPr>
        <w:spacing w:line="276" w:lineRule="auto"/>
        <w:rPr>
          <w:lang w:val="zh-CN"/>
        </w:rPr>
      </w:pPr>
      <w:r>
        <w:rPr>
          <w:lang w:val="zh-CN"/>
        </w:rPr>
        <w:t>Bước 6: Người dùng nhấn "Thanh toán" để chuyển sang bước checkout.</w:t>
      </w:r>
    </w:p>
    <w:p w14:paraId="58267123" w14:textId="77777777" w:rsidR="00F0715F" w:rsidRDefault="00000000" w:rsidP="00E45506">
      <w:pPr>
        <w:pStyle w:val="Heading3"/>
      </w:pPr>
      <w:bookmarkStart w:id="1580" w:name="_Toc216307583"/>
      <w:bookmarkStart w:id="1581" w:name="_Toc216307935"/>
      <w:bookmarkStart w:id="1582" w:name="_Toc216308020"/>
      <w:bookmarkStart w:id="1583" w:name="_Toc216373521"/>
      <w:r>
        <w:t>4.1.6. Chức năng thanh toán (Checkout)</w:t>
      </w:r>
      <w:bookmarkEnd w:id="1580"/>
      <w:bookmarkEnd w:id="1581"/>
      <w:bookmarkEnd w:id="1582"/>
      <w:bookmarkEnd w:id="1583"/>
    </w:p>
    <w:p w14:paraId="0664EFD3" w14:textId="63FA34A1" w:rsidR="00F0715F" w:rsidRPr="008C64B1" w:rsidRDefault="008C64B1" w:rsidP="008C64B1">
      <w:pPr>
        <w:spacing w:line="276" w:lineRule="auto"/>
        <w:rPr>
          <w:lang w:val="zh-CN"/>
        </w:rPr>
      </w:pPr>
      <w:r>
        <w:t>-</w:t>
      </w:r>
      <w:r w:rsidRPr="008C64B1">
        <w:rPr>
          <w:lang w:val="zh-CN"/>
        </w:rPr>
        <w:t>Mô tả: Cho phép khách hàng nhập thông tin giao nhận và xác nhận đơn hàng.</w:t>
      </w:r>
    </w:p>
    <w:p w14:paraId="66C86EA7" w14:textId="7F53FC00" w:rsidR="00F0715F" w:rsidRPr="008C64B1" w:rsidRDefault="008C64B1" w:rsidP="008C64B1">
      <w:pPr>
        <w:spacing w:line="276" w:lineRule="auto"/>
        <w:rPr>
          <w:lang w:val="zh-CN"/>
        </w:rPr>
      </w:pPr>
      <w:r>
        <w:t>-</w:t>
      </w:r>
      <w:r w:rsidRPr="008C64B1">
        <w:rPr>
          <w:lang w:val="zh-CN"/>
        </w:rPr>
        <w:t>Luồng thực hiện:</w:t>
      </w:r>
    </w:p>
    <w:p w14:paraId="590CC47D" w14:textId="77777777" w:rsidR="00F0715F" w:rsidRDefault="00000000" w:rsidP="00520757">
      <w:pPr>
        <w:spacing w:line="276" w:lineRule="auto"/>
        <w:rPr>
          <w:lang w:val="zh-CN"/>
        </w:rPr>
      </w:pPr>
      <w:r>
        <w:rPr>
          <w:lang w:val="zh-CN"/>
        </w:rPr>
        <w:t>Bước 1: Hệ thống hiển thị trang thanh toán chia 2 cột:</w:t>
      </w:r>
    </w:p>
    <w:p w14:paraId="59DACC78" w14:textId="77777777" w:rsidR="00F0715F" w:rsidRDefault="00000000" w:rsidP="00520757">
      <w:pPr>
        <w:spacing w:line="276" w:lineRule="auto"/>
        <w:rPr>
          <w:lang w:val="zh-CN"/>
        </w:rPr>
      </w:pPr>
      <w:r>
        <w:rPr>
          <w:lang w:val="zh-CN"/>
        </w:rPr>
        <w:t>- Cột trái: Form thông tin giao nhận</w:t>
      </w:r>
    </w:p>
    <w:p w14:paraId="39E3085D" w14:textId="77777777" w:rsidR="00F0715F" w:rsidRDefault="00000000" w:rsidP="00520757">
      <w:pPr>
        <w:spacing w:line="276" w:lineRule="auto"/>
        <w:rPr>
          <w:lang w:val="zh-CN"/>
        </w:rPr>
      </w:pPr>
      <w:r>
        <w:rPr>
          <w:lang w:val="zh-CN"/>
        </w:rPr>
        <w:t xml:space="preserve">  - Họ tên người nhận (required)</w:t>
      </w:r>
    </w:p>
    <w:p w14:paraId="55C4996C" w14:textId="77777777" w:rsidR="00F0715F" w:rsidRDefault="00000000" w:rsidP="00520757">
      <w:pPr>
        <w:spacing w:line="276" w:lineRule="auto"/>
        <w:rPr>
          <w:lang w:val="zh-CN"/>
        </w:rPr>
      </w:pPr>
      <w:r>
        <w:rPr>
          <w:lang w:val="zh-CN"/>
        </w:rPr>
        <w:t xml:space="preserve">  - Số điện thoại (required, validation format)</w:t>
      </w:r>
    </w:p>
    <w:p w14:paraId="723EA291" w14:textId="77777777" w:rsidR="00F0715F" w:rsidRDefault="00000000" w:rsidP="00520757">
      <w:pPr>
        <w:spacing w:line="276" w:lineRule="auto"/>
        <w:rPr>
          <w:lang w:val="zh-CN"/>
        </w:rPr>
      </w:pPr>
      <w:r>
        <w:rPr>
          <w:lang w:val="zh-CN"/>
        </w:rPr>
        <w:t xml:space="preserve">  - Địa chỉ giao hàng (required)</w:t>
      </w:r>
    </w:p>
    <w:p w14:paraId="67EF88D0" w14:textId="77777777" w:rsidR="00F0715F" w:rsidRDefault="00000000" w:rsidP="00520757">
      <w:pPr>
        <w:spacing w:line="276" w:lineRule="auto"/>
        <w:rPr>
          <w:lang w:val="zh-CN"/>
        </w:rPr>
      </w:pPr>
      <w:r>
        <w:rPr>
          <w:lang w:val="zh-CN"/>
        </w:rPr>
        <w:t xml:space="preserve">  - Ghi chú đơn hàng (optional)</w:t>
      </w:r>
    </w:p>
    <w:p w14:paraId="6B608261" w14:textId="77777777" w:rsidR="00F0715F" w:rsidRDefault="00000000" w:rsidP="00520757">
      <w:pPr>
        <w:spacing w:line="276" w:lineRule="auto"/>
        <w:rPr>
          <w:lang w:val="zh-CN"/>
        </w:rPr>
      </w:pPr>
      <w:r>
        <w:rPr>
          <w:lang w:val="zh-CN"/>
        </w:rPr>
        <w:t xml:space="preserve">  - Phương thức thanh toán: radio button (COD, Chuyển khoản)</w:t>
      </w:r>
    </w:p>
    <w:p w14:paraId="7076B5E0" w14:textId="77777777" w:rsidR="00F0715F" w:rsidRDefault="00000000" w:rsidP="00520757">
      <w:pPr>
        <w:spacing w:line="276" w:lineRule="auto"/>
        <w:rPr>
          <w:lang w:val="zh-CN"/>
        </w:rPr>
      </w:pPr>
      <w:r>
        <w:rPr>
          <w:lang w:val="zh-CN"/>
        </w:rPr>
        <w:t>- Cột phải: Tóm tắt đơn hàng</w:t>
      </w:r>
    </w:p>
    <w:p w14:paraId="152C4F49" w14:textId="77777777" w:rsidR="00F0715F" w:rsidRDefault="00000000" w:rsidP="00520757">
      <w:pPr>
        <w:spacing w:line="276" w:lineRule="auto"/>
        <w:rPr>
          <w:lang w:val="zh-CN"/>
        </w:rPr>
      </w:pPr>
      <w:r>
        <w:rPr>
          <w:lang w:val="zh-CN"/>
        </w:rPr>
        <w:t xml:space="preserve">  - Danh sách sản phẩm (tên, size, topping, số lượng, giá)</w:t>
      </w:r>
    </w:p>
    <w:p w14:paraId="5FEA4F33" w14:textId="77777777" w:rsidR="00F0715F" w:rsidRDefault="00000000" w:rsidP="00520757">
      <w:pPr>
        <w:spacing w:line="276" w:lineRule="auto"/>
        <w:rPr>
          <w:lang w:val="zh-CN"/>
        </w:rPr>
      </w:pPr>
      <w:r>
        <w:rPr>
          <w:lang w:val="zh-CN"/>
        </w:rPr>
        <w:t xml:space="preserve">  - Tổng tiền sản phẩm</w:t>
      </w:r>
    </w:p>
    <w:p w14:paraId="3AED53C2" w14:textId="77777777" w:rsidR="00F0715F" w:rsidRDefault="00000000" w:rsidP="00520757">
      <w:pPr>
        <w:spacing w:line="276" w:lineRule="auto"/>
        <w:rPr>
          <w:lang w:val="zh-CN"/>
        </w:rPr>
      </w:pPr>
      <w:r>
        <w:rPr>
          <w:lang w:val="zh-CN"/>
        </w:rPr>
        <w:t xml:space="preserve">  - Phí vận chuyển (nếu có)</w:t>
      </w:r>
    </w:p>
    <w:p w14:paraId="3DB31976" w14:textId="77777777" w:rsidR="00F0715F" w:rsidRDefault="00000000" w:rsidP="00520757">
      <w:pPr>
        <w:spacing w:line="276" w:lineRule="auto"/>
        <w:rPr>
          <w:lang w:val="zh-CN"/>
        </w:rPr>
      </w:pPr>
      <w:r>
        <w:rPr>
          <w:lang w:val="zh-CN"/>
        </w:rPr>
        <w:t xml:space="preserve">  - Tổng cộng</w:t>
      </w:r>
    </w:p>
    <w:p w14:paraId="4DAE6F81" w14:textId="77777777" w:rsidR="00F0715F" w:rsidRDefault="00000000" w:rsidP="00520757">
      <w:pPr>
        <w:spacing w:line="276" w:lineRule="auto"/>
        <w:rPr>
          <w:lang w:val="zh-CN"/>
        </w:rPr>
      </w:pPr>
      <w:r>
        <w:rPr>
          <w:lang w:val="zh-CN"/>
        </w:rPr>
        <w:t>Nút "Xác nhận đặt hàng" ở cuối form.</w:t>
      </w:r>
    </w:p>
    <w:p w14:paraId="37F894CF" w14:textId="77777777" w:rsidR="00F0715F" w:rsidRDefault="00000000" w:rsidP="00520757">
      <w:pPr>
        <w:spacing w:line="276" w:lineRule="auto"/>
        <w:rPr>
          <w:lang w:val="zh-CN"/>
        </w:rPr>
      </w:pPr>
      <w:r>
        <w:rPr>
          <w:noProof/>
        </w:rPr>
        <w:drawing>
          <wp:inline distT="0" distB="0" distL="114300" distR="114300" wp14:anchorId="08E5296A" wp14:editId="5A728DCA">
            <wp:extent cx="5757545" cy="3237230"/>
            <wp:effectExtent l="0" t="0" r="3175"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2"/>
                    <a:stretch>
                      <a:fillRect/>
                    </a:stretch>
                  </pic:blipFill>
                  <pic:spPr>
                    <a:xfrm>
                      <a:off x="0" y="0"/>
                      <a:ext cx="5757545" cy="3237230"/>
                    </a:xfrm>
                    <a:prstGeom prst="rect">
                      <a:avLst/>
                    </a:prstGeom>
                    <a:noFill/>
                    <a:ln>
                      <a:noFill/>
                    </a:ln>
                  </pic:spPr>
                </pic:pic>
              </a:graphicData>
            </a:graphic>
          </wp:inline>
        </w:drawing>
      </w:r>
    </w:p>
    <w:p w14:paraId="5671A715" w14:textId="06526E5F" w:rsidR="00F0715F" w:rsidRPr="008C64B1" w:rsidRDefault="008C64B1" w:rsidP="008C64B1">
      <w:pPr>
        <w:pStyle w:val="Caption"/>
        <w:rPr>
          <w:i w:val="0"/>
          <w:iCs w:val="0"/>
          <w:color w:val="auto"/>
          <w:sz w:val="28"/>
          <w:szCs w:val="28"/>
          <w:lang w:val="zh-CN"/>
        </w:rPr>
      </w:pPr>
      <w:bookmarkStart w:id="1584" w:name="_Toc216372744"/>
      <w:r w:rsidRPr="008C64B1">
        <w:rPr>
          <w:i w:val="0"/>
          <w:iCs w:val="0"/>
          <w:color w:val="auto"/>
          <w:sz w:val="28"/>
          <w:szCs w:val="28"/>
        </w:rPr>
        <w:lastRenderedPageBreak/>
        <w:t xml:space="preserve">Hình 3. </w:t>
      </w:r>
      <w:r w:rsidRPr="008C64B1">
        <w:rPr>
          <w:i w:val="0"/>
          <w:iCs w:val="0"/>
          <w:color w:val="auto"/>
          <w:sz w:val="28"/>
          <w:szCs w:val="28"/>
        </w:rPr>
        <w:fldChar w:fldCharType="begin"/>
      </w:r>
      <w:r w:rsidRPr="008C64B1">
        <w:rPr>
          <w:i w:val="0"/>
          <w:iCs w:val="0"/>
          <w:color w:val="auto"/>
          <w:sz w:val="28"/>
          <w:szCs w:val="28"/>
        </w:rPr>
        <w:instrText xml:space="preserve"> SEQ Hình_3. \* ARABIC </w:instrText>
      </w:r>
      <w:r w:rsidRPr="008C64B1">
        <w:rPr>
          <w:i w:val="0"/>
          <w:iCs w:val="0"/>
          <w:color w:val="auto"/>
          <w:sz w:val="28"/>
          <w:szCs w:val="28"/>
        </w:rPr>
        <w:fldChar w:fldCharType="separate"/>
      </w:r>
      <w:ins w:id="1585" w:author="DELL" w:date="2025-12-12T22:14:00Z" w16du:dateUtc="2025-12-12T15:14:00Z">
        <w:r w:rsidR="009A3885">
          <w:rPr>
            <w:i w:val="0"/>
            <w:iCs w:val="0"/>
            <w:noProof/>
            <w:color w:val="auto"/>
            <w:sz w:val="28"/>
            <w:szCs w:val="28"/>
          </w:rPr>
          <w:t>17</w:t>
        </w:r>
      </w:ins>
      <w:del w:id="1586" w:author="DELL" w:date="2025-12-11T19:10:00Z" w16du:dateUtc="2025-12-11T12:10:00Z">
        <w:r w:rsidR="00ED11BD" w:rsidDel="002764DE">
          <w:rPr>
            <w:i w:val="0"/>
            <w:iCs w:val="0"/>
            <w:noProof/>
            <w:color w:val="auto"/>
            <w:sz w:val="28"/>
            <w:szCs w:val="28"/>
          </w:rPr>
          <w:delText>16</w:delText>
        </w:r>
      </w:del>
      <w:r w:rsidRPr="008C64B1">
        <w:rPr>
          <w:i w:val="0"/>
          <w:iCs w:val="0"/>
          <w:color w:val="auto"/>
          <w:sz w:val="28"/>
          <w:szCs w:val="28"/>
        </w:rPr>
        <w:fldChar w:fldCharType="end"/>
      </w:r>
      <w:r>
        <w:rPr>
          <w:i w:val="0"/>
          <w:iCs w:val="0"/>
          <w:color w:val="auto"/>
          <w:sz w:val="28"/>
          <w:szCs w:val="28"/>
        </w:rPr>
        <w:t xml:space="preserve"> </w:t>
      </w:r>
      <w:r w:rsidRPr="008C64B1">
        <w:rPr>
          <w:i w:val="0"/>
          <w:iCs w:val="0"/>
          <w:color w:val="auto"/>
          <w:sz w:val="28"/>
          <w:szCs w:val="28"/>
          <w:lang w:val="zh-CN"/>
        </w:rPr>
        <w:t>Trang thanh toán với form trống và tóm tắt đơn hàng</w:t>
      </w:r>
      <w:bookmarkEnd w:id="1584"/>
    </w:p>
    <w:p w14:paraId="33BC47D3" w14:textId="77777777" w:rsidR="00F0715F" w:rsidRDefault="00000000" w:rsidP="00520757">
      <w:pPr>
        <w:spacing w:line="276" w:lineRule="auto"/>
        <w:rPr>
          <w:lang w:val="zh-CN"/>
        </w:rPr>
      </w:pPr>
      <w:r>
        <w:rPr>
          <w:lang w:val="zh-CN"/>
        </w:rPr>
        <w:t>Bước 2: Người dùng điền thông tin vào form. Nếu thiếu trường bắt buộc hoặc sai format, hiển thị validation error ngay dưới input.</w:t>
      </w:r>
    </w:p>
    <w:p w14:paraId="591C25BE" w14:textId="77777777" w:rsidR="00F0715F" w:rsidRDefault="00000000" w:rsidP="00520757">
      <w:pPr>
        <w:spacing w:line="276" w:lineRule="auto"/>
        <w:rPr>
          <w:lang w:val="zh-CN"/>
        </w:rPr>
      </w:pPr>
      <w:r>
        <w:rPr>
          <w:noProof/>
        </w:rPr>
        <w:drawing>
          <wp:inline distT="0" distB="0" distL="114300" distR="114300" wp14:anchorId="77B666C1" wp14:editId="2B90FB4B">
            <wp:extent cx="5757545" cy="3237230"/>
            <wp:effectExtent l="0" t="0" r="3175"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3"/>
                    <a:stretch>
                      <a:fillRect/>
                    </a:stretch>
                  </pic:blipFill>
                  <pic:spPr>
                    <a:xfrm>
                      <a:off x="0" y="0"/>
                      <a:ext cx="5757545" cy="3237230"/>
                    </a:xfrm>
                    <a:prstGeom prst="rect">
                      <a:avLst/>
                    </a:prstGeom>
                    <a:noFill/>
                    <a:ln>
                      <a:noFill/>
                    </a:ln>
                  </pic:spPr>
                </pic:pic>
              </a:graphicData>
            </a:graphic>
          </wp:inline>
        </w:drawing>
      </w:r>
    </w:p>
    <w:p w14:paraId="27E0DDCA" w14:textId="0A7F458B" w:rsidR="00F0715F" w:rsidRPr="00590D25" w:rsidRDefault="008C64B1" w:rsidP="008C64B1">
      <w:pPr>
        <w:pStyle w:val="Caption"/>
        <w:rPr>
          <w:i w:val="0"/>
          <w:iCs w:val="0"/>
          <w:color w:val="auto"/>
          <w:sz w:val="28"/>
          <w:szCs w:val="28"/>
          <w:lang w:val="zh-CN"/>
          <w:rPrChange w:id="1587" w:author="DELL" w:date="2025-12-12T22:04:00Z" w16du:dateUtc="2025-12-12T15:04:00Z">
            <w:rPr>
              <w:color w:val="auto"/>
              <w:sz w:val="28"/>
              <w:szCs w:val="28"/>
              <w:lang w:val="zh-CN"/>
            </w:rPr>
          </w:rPrChange>
        </w:rPr>
      </w:pPr>
      <w:bookmarkStart w:id="1588" w:name="_Toc216372745"/>
      <w:r w:rsidRPr="00590D25">
        <w:rPr>
          <w:i w:val="0"/>
          <w:iCs w:val="0"/>
          <w:color w:val="auto"/>
          <w:sz w:val="28"/>
          <w:szCs w:val="28"/>
          <w:rPrChange w:id="1589" w:author="DELL" w:date="2025-12-12T22:04:00Z" w16du:dateUtc="2025-12-12T15:04:00Z">
            <w:rPr>
              <w:color w:val="auto"/>
              <w:sz w:val="28"/>
              <w:szCs w:val="28"/>
            </w:rPr>
          </w:rPrChange>
        </w:rPr>
        <w:t xml:space="preserve">Hình 3. </w:t>
      </w:r>
      <w:r w:rsidRPr="00590D25">
        <w:rPr>
          <w:i w:val="0"/>
          <w:iCs w:val="0"/>
          <w:color w:val="auto"/>
          <w:sz w:val="28"/>
          <w:szCs w:val="28"/>
          <w:rPrChange w:id="1590" w:author="DELL" w:date="2025-12-12T22:04:00Z" w16du:dateUtc="2025-12-12T15:04:00Z">
            <w:rPr>
              <w:color w:val="auto"/>
              <w:sz w:val="28"/>
              <w:szCs w:val="28"/>
            </w:rPr>
          </w:rPrChange>
        </w:rPr>
        <w:fldChar w:fldCharType="begin"/>
      </w:r>
      <w:r w:rsidRPr="00590D25">
        <w:rPr>
          <w:i w:val="0"/>
          <w:iCs w:val="0"/>
          <w:color w:val="auto"/>
          <w:sz w:val="28"/>
          <w:szCs w:val="28"/>
          <w:rPrChange w:id="1591" w:author="DELL" w:date="2025-12-12T22:04:00Z" w16du:dateUtc="2025-12-12T15:04:00Z">
            <w:rPr>
              <w:color w:val="auto"/>
              <w:sz w:val="28"/>
              <w:szCs w:val="28"/>
            </w:rPr>
          </w:rPrChange>
        </w:rPr>
        <w:instrText xml:space="preserve"> SEQ Hình_3. \* ARABIC </w:instrText>
      </w:r>
      <w:r w:rsidRPr="00590D25">
        <w:rPr>
          <w:i w:val="0"/>
          <w:iCs w:val="0"/>
          <w:color w:val="auto"/>
          <w:sz w:val="28"/>
          <w:szCs w:val="28"/>
          <w:rPrChange w:id="1592" w:author="DELL" w:date="2025-12-12T22:04:00Z" w16du:dateUtc="2025-12-12T15:04:00Z">
            <w:rPr>
              <w:color w:val="auto"/>
              <w:sz w:val="28"/>
              <w:szCs w:val="28"/>
            </w:rPr>
          </w:rPrChange>
        </w:rPr>
        <w:fldChar w:fldCharType="separate"/>
      </w:r>
      <w:ins w:id="1593" w:author="DELL" w:date="2025-12-12T22:14:00Z" w16du:dateUtc="2025-12-12T15:14:00Z">
        <w:r w:rsidR="009A3885">
          <w:rPr>
            <w:i w:val="0"/>
            <w:iCs w:val="0"/>
            <w:noProof/>
            <w:color w:val="auto"/>
            <w:sz w:val="28"/>
            <w:szCs w:val="28"/>
          </w:rPr>
          <w:t>18</w:t>
        </w:r>
      </w:ins>
      <w:del w:id="1594" w:author="DELL" w:date="2025-12-11T19:10:00Z" w16du:dateUtc="2025-12-11T12:10:00Z">
        <w:r w:rsidR="00ED11BD" w:rsidRPr="00590D25" w:rsidDel="002764DE">
          <w:rPr>
            <w:i w:val="0"/>
            <w:iCs w:val="0"/>
            <w:noProof/>
            <w:color w:val="auto"/>
            <w:sz w:val="28"/>
            <w:szCs w:val="28"/>
            <w:rPrChange w:id="1595" w:author="DELL" w:date="2025-12-12T22:04:00Z" w16du:dateUtc="2025-12-12T15:04:00Z">
              <w:rPr>
                <w:noProof/>
                <w:color w:val="auto"/>
                <w:sz w:val="28"/>
                <w:szCs w:val="28"/>
              </w:rPr>
            </w:rPrChange>
          </w:rPr>
          <w:delText>17</w:delText>
        </w:r>
      </w:del>
      <w:r w:rsidRPr="00590D25">
        <w:rPr>
          <w:i w:val="0"/>
          <w:iCs w:val="0"/>
          <w:color w:val="auto"/>
          <w:sz w:val="28"/>
          <w:szCs w:val="28"/>
          <w:rPrChange w:id="1596" w:author="DELL" w:date="2025-12-12T22:04:00Z" w16du:dateUtc="2025-12-12T15:04:00Z">
            <w:rPr>
              <w:color w:val="auto"/>
              <w:sz w:val="28"/>
              <w:szCs w:val="28"/>
            </w:rPr>
          </w:rPrChange>
        </w:rPr>
        <w:fldChar w:fldCharType="end"/>
      </w:r>
      <w:ins w:id="1597" w:author="DELL" w:date="2025-12-11T00:14:00Z" w16du:dateUtc="2025-12-10T17:14:00Z">
        <w:r w:rsidRPr="00590D25">
          <w:rPr>
            <w:i w:val="0"/>
            <w:iCs w:val="0"/>
            <w:color w:val="auto"/>
            <w:sz w:val="28"/>
            <w:szCs w:val="28"/>
            <w:rPrChange w:id="1598" w:author="DELL" w:date="2025-12-12T22:04:00Z" w16du:dateUtc="2025-12-12T15:04:00Z">
              <w:rPr>
                <w:color w:val="auto"/>
                <w:sz w:val="28"/>
                <w:szCs w:val="28"/>
              </w:rPr>
            </w:rPrChange>
          </w:rPr>
          <w:t xml:space="preserve"> </w:t>
        </w:r>
      </w:ins>
      <w:r w:rsidRPr="00590D25">
        <w:rPr>
          <w:i w:val="0"/>
          <w:iCs w:val="0"/>
          <w:color w:val="auto"/>
          <w:sz w:val="28"/>
          <w:szCs w:val="28"/>
          <w:lang w:val="zh-CN"/>
          <w:rPrChange w:id="1599" w:author="DELL" w:date="2025-12-12T22:04:00Z" w16du:dateUtc="2025-12-12T15:04:00Z">
            <w:rPr>
              <w:color w:val="auto"/>
              <w:sz w:val="28"/>
              <w:szCs w:val="28"/>
              <w:lang w:val="zh-CN"/>
            </w:rPr>
          </w:rPrChange>
        </w:rPr>
        <w:t xml:space="preserve">Form thanh toán với validation errors (ví dụ: </w:t>
      </w:r>
      <w:r w:rsidRPr="00590D25">
        <w:rPr>
          <w:i w:val="0"/>
          <w:iCs w:val="0"/>
          <w:color w:val="auto"/>
          <w:sz w:val="28"/>
          <w:szCs w:val="28"/>
          <w:rPrChange w:id="1600" w:author="DELL" w:date="2025-12-12T22:04:00Z" w16du:dateUtc="2025-12-12T15:04:00Z">
            <w:rPr>
              <w:color w:val="auto"/>
              <w:sz w:val="28"/>
              <w:szCs w:val="28"/>
            </w:rPr>
          </w:rPrChange>
        </w:rPr>
        <w:t>không nhập địa chỉ giao hàng</w:t>
      </w:r>
      <w:r w:rsidRPr="00590D25">
        <w:rPr>
          <w:i w:val="0"/>
          <w:iCs w:val="0"/>
          <w:color w:val="auto"/>
          <w:sz w:val="28"/>
          <w:szCs w:val="28"/>
          <w:lang w:val="zh-CN"/>
          <w:rPrChange w:id="1601" w:author="DELL" w:date="2025-12-12T22:04:00Z" w16du:dateUtc="2025-12-12T15:04:00Z">
            <w:rPr>
              <w:color w:val="auto"/>
              <w:sz w:val="28"/>
              <w:szCs w:val="28"/>
              <w:lang w:val="zh-CN"/>
            </w:rPr>
          </w:rPrChange>
        </w:rPr>
        <w:t>)</w:t>
      </w:r>
      <w:bookmarkEnd w:id="1588"/>
    </w:p>
    <w:p w14:paraId="78A95A35" w14:textId="77777777" w:rsidR="00F0715F" w:rsidDel="008C64B1" w:rsidRDefault="00F0715F" w:rsidP="00520757">
      <w:pPr>
        <w:spacing w:line="276" w:lineRule="auto"/>
        <w:rPr>
          <w:del w:id="1602" w:author="DELL" w:date="2025-12-11T00:15:00Z" w16du:dateUtc="2025-12-10T17:15:00Z"/>
          <w:lang w:val="zh-CN"/>
        </w:rPr>
      </w:pPr>
    </w:p>
    <w:p w14:paraId="13F69C91" w14:textId="77777777" w:rsidR="00F0715F" w:rsidRDefault="00000000" w:rsidP="00520757">
      <w:pPr>
        <w:spacing w:line="276" w:lineRule="auto"/>
        <w:rPr>
          <w:lang w:val="zh-CN"/>
        </w:rPr>
      </w:pPr>
      <w:r>
        <w:rPr>
          <w:lang w:val="zh-CN"/>
        </w:rPr>
        <w:t>Bước 3: Người dùng chọn phương thức thanh toán "COD" (mặc định).</w:t>
      </w:r>
    </w:p>
    <w:p w14:paraId="76E11D25" w14:textId="77777777" w:rsidR="00F0715F" w:rsidDel="008C64B1" w:rsidRDefault="00F0715F" w:rsidP="00520757">
      <w:pPr>
        <w:spacing w:line="276" w:lineRule="auto"/>
        <w:rPr>
          <w:del w:id="1603" w:author="DELL" w:date="2025-12-11T00:15:00Z" w16du:dateUtc="2025-12-10T17:15:00Z"/>
          <w:lang w:val="zh-CN"/>
        </w:rPr>
      </w:pPr>
    </w:p>
    <w:p w14:paraId="352816AB" w14:textId="77777777" w:rsidR="00F0715F" w:rsidRDefault="00000000" w:rsidP="00520757">
      <w:pPr>
        <w:spacing w:line="276" w:lineRule="auto"/>
        <w:rPr>
          <w:lang w:val="zh-CN"/>
        </w:rPr>
      </w:pPr>
      <w:r>
        <w:rPr>
          <w:lang w:val="zh-CN"/>
        </w:rPr>
        <w:t>Bước 4: Người dùng nhấn "Xác nhận đặt hàng". Hệ thống:</w:t>
      </w:r>
    </w:p>
    <w:p w14:paraId="5DFA6C45" w14:textId="77777777" w:rsidR="00F0715F" w:rsidRDefault="00000000" w:rsidP="00520757">
      <w:pPr>
        <w:spacing w:line="276" w:lineRule="auto"/>
        <w:rPr>
          <w:lang w:val="zh-CN"/>
        </w:rPr>
      </w:pPr>
      <w:r>
        <w:rPr>
          <w:lang w:val="zh-CN"/>
        </w:rPr>
        <w:t>- Validate lại form</w:t>
      </w:r>
    </w:p>
    <w:p w14:paraId="6B187E36" w14:textId="77777777" w:rsidR="00F0715F" w:rsidRDefault="00000000" w:rsidP="00520757">
      <w:pPr>
        <w:spacing w:line="276" w:lineRule="auto"/>
        <w:rPr>
          <w:lang w:val="zh-CN"/>
        </w:rPr>
      </w:pPr>
      <w:r>
        <w:rPr>
          <w:lang w:val="zh-CN"/>
        </w:rPr>
        <w:t>- Recalculate giá ở server để đảm bảo chính xác</w:t>
      </w:r>
    </w:p>
    <w:p w14:paraId="25AED415" w14:textId="77777777" w:rsidR="00F0715F" w:rsidRDefault="00000000" w:rsidP="00520757">
      <w:pPr>
        <w:spacing w:line="276" w:lineRule="auto"/>
        <w:rPr>
          <w:lang w:val="zh-CN"/>
        </w:rPr>
      </w:pPr>
      <w:r>
        <w:rPr>
          <w:lang w:val="zh-CN"/>
        </w:rPr>
        <w:t>- Tạo record Order trong DB với trạng thái "Pending"</w:t>
      </w:r>
    </w:p>
    <w:p w14:paraId="3F0AE3D9" w14:textId="77777777" w:rsidR="00F0715F" w:rsidRDefault="00000000" w:rsidP="00520757">
      <w:pPr>
        <w:spacing w:line="276" w:lineRule="auto"/>
        <w:rPr>
          <w:lang w:val="zh-CN"/>
        </w:rPr>
      </w:pPr>
      <w:r>
        <w:rPr>
          <w:lang w:val="zh-CN"/>
        </w:rPr>
        <w:t>- Tạo các OrderDetail liên kết với Order</w:t>
      </w:r>
    </w:p>
    <w:p w14:paraId="1FD3DAD8" w14:textId="77777777" w:rsidR="00F0715F" w:rsidRDefault="00000000" w:rsidP="00520757">
      <w:pPr>
        <w:spacing w:line="276" w:lineRule="auto"/>
        <w:rPr>
          <w:lang w:val="zh-CN"/>
        </w:rPr>
      </w:pPr>
      <w:r>
        <w:rPr>
          <w:lang w:val="zh-CN"/>
        </w:rPr>
        <w:t>- Snapshot giá vào OrderDetail (lưu giá tại thời điểm đặt)</w:t>
      </w:r>
    </w:p>
    <w:p w14:paraId="1D7F503C" w14:textId="77777777" w:rsidR="00F0715F" w:rsidRDefault="00000000" w:rsidP="00520757">
      <w:pPr>
        <w:spacing w:line="276" w:lineRule="auto"/>
        <w:rPr>
          <w:lang w:val="zh-CN"/>
        </w:rPr>
      </w:pPr>
      <w:r>
        <w:rPr>
          <w:lang w:val="zh-CN"/>
        </w:rPr>
        <w:t>- Xóa giỏ hàng</w:t>
      </w:r>
    </w:p>
    <w:p w14:paraId="3835D761" w14:textId="77777777" w:rsidR="00F0715F" w:rsidDel="008C64B1" w:rsidRDefault="00F0715F" w:rsidP="00520757">
      <w:pPr>
        <w:spacing w:line="276" w:lineRule="auto"/>
        <w:rPr>
          <w:del w:id="1604" w:author="DELL" w:date="2025-12-11T00:16:00Z" w16du:dateUtc="2025-12-10T17:16:00Z"/>
          <w:lang w:val="zh-CN"/>
        </w:rPr>
      </w:pPr>
    </w:p>
    <w:p w14:paraId="049465F4" w14:textId="77777777" w:rsidR="00F0715F" w:rsidRDefault="00000000" w:rsidP="00520757">
      <w:pPr>
        <w:spacing w:line="276" w:lineRule="auto"/>
        <w:rPr>
          <w:lang w:val="zh-CN"/>
        </w:rPr>
      </w:pPr>
      <w:r>
        <w:rPr>
          <w:lang w:val="zh-CN"/>
        </w:rPr>
        <w:t>Hiển thị trang xác nhận đơn hàng thành công với:</w:t>
      </w:r>
    </w:p>
    <w:p w14:paraId="4C180094" w14:textId="77777777" w:rsidR="00F0715F" w:rsidRDefault="00000000" w:rsidP="00520757">
      <w:pPr>
        <w:spacing w:line="276" w:lineRule="auto"/>
        <w:rPr>
          <w:lang w:val="zh-CN"/>
        </w:rPr>
      </w:pPr>
      <w:r>
        <w:rPr>
          <w:lang w:val="zh-CN"/>
        </w:rPr>
        <w:t>- Mã đơn hàng</w:t>
      </w:r>
    </w:p>
    <w:p w14:paraId="4FDB1DC8" w14:textId="77777777" w:rsidR="00F0715F" w:rsidRDefault="00000000" w:rsidP="00520757">
      <w:pPr>
        <w:spacing w:line="276" w:lineRule="auto"/>
        <w:rPr>
          <w:lang w:val="zh-CN"/>
        </w:rPr>
      </w:pPr>
      <w:r>
        <w:rPr>
          <w:lang w:val="zh-CN"/>
        </w:rPr>
        <w:t>- Thông tin đơn hàng vừa đặt</w:t>
      </w:r>
    </w:p>
    <w:p w14:paraId="241270B4" w14:textId="77777777" w:rsidR="00F0715F" w:rsidRDefault="00000000" w:rsidP="00520757">
      <w:pPr>
        <w:spacing w:line="276" w:lineRule="auto"/>
        <w:rPr>
          <w:lang w:val="zh-CN"/>
        </w:rPr>
      </w:pPr>
      <w:r>
        <w:rPr>
          <w:lang w:val="zh-CN"/>
        </w:rPr>
        <w:t>- Thông báo "Đơn hàng đã được đặt thành công!"</w:t>
      </w:r>
    </w:p>
    <w:p w14:paraId="727A6435" w14:textId="77777777" w:rsidR="00F0715F" w:rsidRDefault="00000000" w:rsidP="00520757">
      <w:pPr>
        <w:spacing w:line="276" w:lineRule="auto"/>
        <w:rPr>
          <w:lang w:val="zh-CN"/>
        </w:rPr>
      </w:pPr>
      <w:r>
        <w:rPr>
          <w:lang w:val="zh-CN"/>
        </w:rPr>
        <w:lastRenderedPageBreak/>
        <w:t>- Nút "Xem lịch sử đơn hàng" hoặc "Tiếp tục mua sắm"</w:t>
      </w:r>
    </w:p>
    <w:p w14:paraId="5C6335A5" w14:textId="77777777" w:rsidR="00F0715F" w:rsidRDefault="00000000" w:rsidP="00520757">
      <w:pPr>
        <w:spacing w:line="276" w:lineRule="auto"/>
        <w:rPr>
          <w:lang w:val="zh-CN"/>
        </w:rPr>
      </w:pPr>
      <w:r>
        <w:rPr>
          <w:noProof/>
        </w:rPr>
        <w:drawing>
          <wp:inline distT="0" distB="0" distL="114300" distR="114300" wp14:anchorId="7405256A" wp14:editId="0479440E">
            <wp:extent cx="5757545" cy="3234690"/>
            <wp:effectExtent l="0" t="0" r="3175" b="1143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34"/>
                    <a:stretch>
                      <a:fillRect/>
                    </a:stretch>
                  </pic:blipFill>
                  <pic:spPr>
                    <a:xfrm>
                      <a:off x="0" y="0"/>
                      <a:ext cx="5757545" cy="3234690"/>
                    </a:xfrm>
                    <a:prstGeom prst="rect">
                      <a:avLst/>
                    </a:prstGeom>
                    <a:noFill/>
                    <a:ln>
                      <a:noFill/>
                    </a:ln>
                  </pic:spPr>
                </pic:pic>
              </a:graphicData>
            </a:graphic>
          </wp:inline>
        </w:drawing>
      </w:r>
    </w:p>
    <w:p w14:paraId="650DE676" w14:textId="3CE02064" w:rsidR="00F0715F" w:rsidRPr="00F35039" w:rsidRDefault="00000000">
      <w:pPr>
        <w:pStyle w:val="Caption"/>
        <w:jc w:val="center"/>
        <w:rPr>
          <w:szCs w:val="28"/>
          <w:lang w:val="zh-CN"/>
        </w:rPr>
        <w:pPrChange w:id="1605" w:author="DELL" w:date="2025-12-11T00:18:00Z" w16du:dateUtc="2025-12-10T17:18:00Z">
          <w:pPr>
            <w:spacing w:line="276" w:lineRule="auto"/>
          </w:pPr>
        </w:pPrChange>
      </w:pPr>
      <w:del w:id="1606" w:author="DELL" w:date="2025-12-11T00:17:00Z" w16du:dateUtc="2025-12-10T17:17:00Z">
        <w:r w:rsidRPr="00E5156B" w:rsidDel="00E5156B">
          <w:rPr>
            <w:i w:val="0"/>
            <w:iCs w:val="0"/>
            <w:color w:val="auto"/>
            <w:sz w:val="28"/>
            <w:szCs w:val="28"/>
            <w:lang w:val="zh-CN"/>
            <w:rPrChange w:id="1607" w:author="DELL" w:date="2025-12-11T00:18:00Z" w16du:dateUtc="2025-12-10T17:18:00Z">
              <w:rPr>
                <w:color w:val="auto"/>
                <w:sz w:val="28"/>
                <w:szCs w:val="22"/>
                <w:lang w:val="zh-CN"/>
              </w:rPr>
            </w:rPrChange>
          </w:rPr>
          <w:delText xml:space="preserve">Hình 3.28 - </w:delText>
        </w:r>
      </w:del>
      <w:bookmarkStart w:id="1608" w:name="_Toc216372746"/>
      <w:ins w:id="1609" w:author="DELL" w:date="2025-12-11T00:17:00Z" w16du:dateUtc="2025-12-10T17:17:00Z">
        <w:r w:rsidR="00E5156B" w:rsidRPr="00E5156B">
          <w:rPr>
            <w:i w:val="0"/>
            <w:iCs w:val="0"/>
            <w:color w:val="auto"/>
            <w:sz w:val="28"/>
            <w:szCs w:val="28"/>
            <w:rPrChange w:id="1610" w:author="DELL" w:date="2025-12-11T00:18:00Z" w16du:dateUtc="2025-12-10T17:18:00Z">
              <w:rPr>
                <w:color w:val="auto"/>
                <w:sz w:val="28"/>
                <w:szCs w:val="22"/>
              </w:rPr>
            </w:rPrChange>
          </w:rPr>
          <w:t xml:space="preserve">Hình 3. </w:t>
        </w:r>
        <w:r w:rsidR="00E5156B" w:rsidRPr="00E5156B">
          <w:rPr>
            <w:i w:val="0"/>
            <w:iCs w:val="0"/>
            <w:color w:val="auto"/>
            <w:sz w:val="28"/>
            <w:szCs w:val="28"/>
            <w:rPrChange w:id="1611" w:author="DELL" w:date="2025-12-11T00:18:00Z" w16du:dateUtc="2025-12-10T17:18:00Z">
              <w:rPr>
                <w:color w:val="auto"/>
                <w:sz w:val="28"/>
                <w:szCs w:val="22"/>
              </w:rPr>
            </w:rPrChange>
          </w:rPr>
          <w:fldChar w:fldCharType="begin"/>
        </w:r>
        <w:r w:rsidR="00E5156B" w:rsidRPr="00E5156B">
          <w:rPr>
            <w:i w:val="0"/>
            <w:iCs w:val="0"/>
            <w:color w:val="auto"/>
            <w:sz w:val="28"/>
            <w:szCs w:val="28"/>
            <w:rPrChange w:id="1612" w:author="DELL" w:date="2025-12-11T00:18:00Z" w16du:dateUtc="2025-12-10T17:18:00Z">
              <w:rPr>
                <w:color w:val="auto"/>
                <w:sz w:val="28"/>
                <w:szCs w:val="22"/>
              </w:rPr>
            </w:rPrChange>
          </w:rPr>
          <w:instrText xml:space="preserve"> SEQ Hình_3. \* ARABIC </w:instrText>
        </w:r>
      </w:ins>
      <w:r w:rsidR="00E5156B" w:rsidRPr="00E5156B">
        <w:rPr>
          <w:i w:val="0"/>
          <w:iCs w:val="0"/>
          <w:color w:val="auto"/>
          <w:sz w:val="28"/>
          <w:szCs w:val="28"/>
          <w:rPrChange w:id="1613" w:author="DELL" w:date="2025-12-11T00:18:00Z" w16du:dateUtc="2025-12-10T17:18:00Z">
            <w:rPr>
              <w:color w:val="auto"/>
              <w:sz w:val="28"/>
              <w:szCs w:val="22"/>
            </w:rPr>
          </w:rPrChange>
        </w:rPr>
        <w:fldChar w:fldCharType="separate"/>
      </w:r>
      <w:ins w:id="1614" w:author="DELL" w:date="2025-12-12T22:14:00Z" w16du:dateUtc="2025-12-12T15:14:00Z">
        <w:r w:rsidR="009A3885">
          <w:rPr>
            <w:i w:val="0"/>
            <w:iCs w:val="0"/>
            <w:noProof/>
            <w:color w:val="auto"/>
            <w:sz w:val="28"/>
            <w:szCs w:val="28"/>
          </w:rPr>
          <w:t>19</w:t>
        </w:r>
      </w:ins>
      <w:ins w:id="1615" w:author="DELL" w:date="2025-12-11T00:17:00Z" w16du:dateUtc="2025-12-10T17:17:00Z">
        <w:r w:rsidR="00E5156B" w:rsidRPr="00E5156B">
          <w:rPr>
            <w:i w:val="0"/>
            <w:iCs w:val="0"/>
            <w:color w:val="auto"/>
            <w:sz w:val="28"/>
            <w:szCs w:val="28"/>
            <w:rPrChange w:id="1616" w:author="DELL" w:date="2025-12-11T00:18:00Z" w16du:dateUtc="2025-12-10T17:18:00Z">
              <w:rPr>
                <w:color w:val="auto"/>
                <w:sz w:val="28"/>
                <w:szCs w:val="22"/>
              </w:rPr>
            </w:rPrChange>
          </w:rPr>
          <w:fldChar w:fldCharType="end"/>
        </w:r>
      </w:ins>
      <w:ins w:id="1617" w:author="DELL" w:date="2025-12-11T00:18:00Z" w16du:dateUtc="2025-12-10T17:18:00Z">
        <w:r w:rsidR="00E5156B">
          <w:rPr>
            <w:i w:val="0"/>
            <w:iCs w:val="0"/>
            <w:color w:val="auto"/>
            <w:sz w:val="28"/>
            <w:szCs w:val="28"/>
          </w:rPr>
          <w:t xml:space="preserve"> </w:t>
        </w:r>
      </w:ins>
      <w:r w:rsidRPr="00E5156B">
        <w:rPr>
          <w:i w:val="0"/>
          <w:iCs w:val="0"/>
          <w:color w:val="auto"/>
          <w:sz w:val="28"/>
          <w:szCs w:val="28"/>
          <w:lang w:val="zh-CN"/>
          <w:rPrChange w:id="1618" w:author="DELL" w:date="2025-12-11T00:18:00Z" w16du:dateUtc="2025-12-10T17:18:00Z">
            <w:rPr>
              <w:color w:val="auto"/>
              <w:sz w:val="28"/>
              <w:szCs w:val="22"/>
              <w:lang w:val="zh-CN"/>
            </w:rPr>
          </w:rPrChange>
        </w:rPr>
        <w:t>Trang xác nhận đơn hàng thành công với mã đơn và thông tin</w:t>
      </w:r>
      <w:bookmarkEnd w:id="1608"/>
    </w:p>
    <w:p w14:paraId="614F2FCE" w14:textId="77777777" w:rsidR="00F0715F" w:rsidDel="008C64B1" w:rsidRDefault="00F0715F">
      <w:pPr>
        <w:pStyle w:val="Heading3"/>
        <w:rPr>
          <w:del w:id="1619" w:author="DELL" w:date="2025-12-11T00:17:00Z" w16du:dateUtc="2025-12-10T17:17:00Z"/>
        </w:rPr>
        <w:pPrChange w:id="1620" w:author="DELL" w:date="2025-12-12T13:52:00Z" w16du:dateUtc="2025-12-12T06:52:00Z">
          <w:pPr>
            <w:spacing w:line="276" w:lineRule="auto"/>
          </w:pPr>
        </w:pPrChange>
      </w:pPr>
    </w:p>
    <w:p w14:paraId="35E9E41A" w14:textId="77777777" w:rsidR="00F0715F" w:rsidRDefault="00000000">
      <w:pPr>
        <w:pStyle w:val="Heading3"/>
        <w:pPrChange w:id="1621" w:author="DELL" w:date="2025-12-12T13:52:00Z" w16du:dateUtc="2025-12-12T06:52:00Z">
          <w:pPr>
            <w:spacing w:line="276" w:lineRule="auto"/>
          </w:pPr>
        </w:pPrChange>
      </w:pPr>
      <w:bookmarkStart w:id="1622" w:name="_Toc216307584"/>
      <w:bookmarkStart w:id="1623" w:name="_Toc216307936"/>
      <w:bookmarkStart w:id="1624" w:name="_Toc216308021"/>
      <w:bookmarkStart w:id="1625" w:name="_Toc216373522"/>
      <w:r>
        <w:t>4.1.7. Chức năng xem lịch sử đơn hàng</w:t>
      </w:r>
      <w:bookmarkEnd w:id="1622"/>
      <w:bookmarkEnd w:id="1623"/>
      <w:bookmarkEnd w:id="1624"/>
      <w:bookmarkEnd w:id="1625"/>
    </w:p>
    <w:p w14:paraId="68E0935B" w14:textId="1A026F94" w:rsidR="00F0715F" w:rsidDel="00E5156B" w:rsidRDefault="00E5156B" w:rsidP="00520757">
      <w:pPr>
        <w:spacing w:line="276" w:lineRule="auto"/>
        <w:rPr>
          <w:del w:id="1626" w:author="DELL" w:date="2025-12-11T00:18:00Z" w16du:dateUtc="2025-12-10T17:18:00Z"/>
          <w:lang w:val="zh-CN"/>
        </w:rPr>
      </w:pPr>
      <w:ins w:id="1627" w:author="DELL" w:date="2025-12-11T00:18:00Z" w16du:dateUtc="2025-12-10T17:18:00Z">
        <w:r>
          <w:t>-</w:t>
        </w:r>
      </w:ins>
    </w:p>
    <w:p w14:paraId="0A820911" w14:textId="77777777" w:rsidR="00F0715F" w:rsidRPr="00E5156B" w:rsidRDefault="00000000">
      <w:pPr>
        <w:spacing w:line="276" w:lineRule="auto"/>
        <w:rPr>
          <w:lang w:val="zh-CN"/>
        </w:rPr>
        <w:pPrChange w:id="1628" w:author="DELL" w:date="2025-12-11T00:18:00Z" w16du:dateUtc="2025-12-10T17:18:00Z">
          <w:pPr>
            <w:pStyle w:val="ListParagraph"/>
            <w:numPr>
              <w:numId w:val="3"/>
            </w:numPr>
            <w:spacing w:line="276" w:lineRule="auto"/>
            <w:ind w:hanging="360"/>
          </w:pPr>
        </w:pPrChange>
      </w:pPr>
      <w:r w:rsidRPr="00E5156B">
        <w:rPr>
          <w:lang w:val="zh-CN"/>
        </w:rPr>
        <w:t>Mô tả: Cho phép khách hàng xem tất cả đơn hàng đã đặt và chi tiết từng đơn.</w:t>
      </w:r>
    </w:p>
    <w:p w14:paraId="39A28015" w14:textId="5015E082" w:rsidR="00F0715F" w:rsidDel="00E5156B" w:rsidRDefault="00E5156B" w:rsidP="00520757">
      <w:pPr>
        <w:spacing w:line="276" w:lineRule="auto"/>
        <w:rPr>
          <w:del w:id="1629" w:author="DELL" w:date="2025-12-11T00:18:00Z" w16du:dateUtc="2025-12-10T17:18:00Z"/>
          <w:lang w:val="zh-CN"/>
        </w:rPr>
      </w:pPr>
      <w:ins w:id="1630" w:author="DELL" w:date="2025-12-11T00:18:00Z" w16du:dateUtc="2025-12-10T17:18:00Z">
        <w:r>
          <w:t>-</w:t>
        </w:r>
      </w:ins>
    </w:p>
    <w:p w14:paraId="2A18743B" w14:textId="77777777" w:rsidR="00F0715F" w:rsidRPr="00E5156B" w:rsidRDefault="00000000">
      <w:pPr>
        <w:spacing w:line="276" w:lineRule="auto"/>
        <w:rPr>
          <w:lang w:val="zh-CN"/>
        </w:rPr>
        <w:pPrChange w:id="1631" w:author="DELL" w:date="2025-12-11T00:18:00Z" w16du:dateUtc="2025-12-10T17:18:00Z">
          <w:pPr>
            <w:pStyle w:val="ListParagraph"/>
            <w:numPr>
              <w:numId w:val="3"/>
            </w:numPr>
            <w:spacing w:line="276" w:lineRule="auto"/>
            <w:ind w:hanging="360"/>
          </w:pPr>
        </w:pPrChange>
      </w:pPr>
      <w:r w:rsidRPr="00E5156B">
        <w:rPr>
          <w:lang w:val="zh-CN"/>
        </w:rPr>
        <w:t>Luồng thực hiện:</w:t>
      </w:r>
    </w:p>
    <w:p w14:paraId="072FC3AB" w14:textId="77777777" w:rsidR="00F0715F" w:rsidDel="00E5156B" w:rsidRDefault="00F0715F" w:rsidP="00520757">
      <w:pPr>
        <w:spacing w:line="276" w:lineRule="auto"/>
        <w:rPr>
          <w:del w:id="1632" w:author="DELL" w:date="2025-12-11T00:18:00Z" w16du:dateUtc="2025-12-10T17:18:00Z"/>
          <w:lang w:val="zh-CN"/>
        </w:rPr>
      </w:pPr>
    </w:p>
    <w:p w14:paraId="4E722E7E" w14:textId="77777777" w:rsidR="00F0715F" w:rsidRDefault="00000000" w:rsidP="00590D25">
      <w:pPr>
        <w:spacing w:line="276" w:lineRule="auto"/>
        <w:rPr>
          <w:lang w:val="zh-CN"/>
        </w:rPr>
      </w:pPr>
      <w:r>
        <w:rPr>
          <w:lang w:val="zh-CN"/>
        </w:rPr>
        <w:t>Bước 1: Người dùng đã đăng nhập, nhấn vào "Tài khoản" &gt; "Đơn hàng" trên menu.</w:t>
      </w:r>
    </w:p>
    <w:p w14:paraId="0D6E7A88" w14:textId="77777777" w:rsidR="00F0715F" w:rsidRDefault="00000000" w:rsidP="00520757">
      <w:pPr>
        <w:spacing w:line="276" w:lineRule="auto"/>
        <w:rPr>
          <w:lang w:val="zh-CN"/>
        </w:rPr>
      </w:pPr>
      <w:r>
        <w:rPr>
          <w:noProof/>
        </w:rPr>
        <w:lastRenderedPageBreak/>
        <w:drawing>
          <wp:inline distT="0" distB="0" distL="114300" distR="114300" wp14:anchorId="3B3479F8" wp14:editId="6737F15D">
            <wp:extent cx="5757545" cy="3237230"/>
            <wp:effectExtent l="0" t="0" r="3175"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35"/>
                    <a:stretch>
                      <a:fillRect/>
                    </a:stretch>
                  </pic:blipFill>
                  <pic:spPr>
                    <a:xfrm>
                      <a:off x="0" y="0"/>
                      <a:ext cx="5757545" cy="3237230"/>
                    </a:xfrm>
                    <a:prstGeom prst="rect">
                      <a:avLst/>
                    </a:prstGeom>
                    <a:noFill/>
                    <a:ln>
                      <a:noFill/>
                    </a:ln>
                  </pic:spPr>
                </pic:pic>
              </a:graphicData>
            </a:graphic>
          </wp:inline>
        </w:drawing>
      </w:r>
    </w:p>
    <w:p w14:paraId="625F7651" w14:textId="548130ED" w:rsidR="00F0715F" w:rsidRPr="00F35039" w:rsidRDefault="00000000">
      <w:pPr>
        <w:pStyle w:val="Caption"/>
        <w:jc w:val="center"/>
        <w:rPr>
          <w:szCs w:val="28"/>
        </w:rPr>
        <w:pPrChange w:id="1633" w:author="DELL" w:date="2025-12-11T00:18:00Z" w16du:dateUtc="2025-12-10T17:18:00Z">
          <w:pPr>
            <w:spacing w:line="276" w:lineRule="auto"/>
          </w:pPr>
        </w:pPrChange>
      </w:pPr>
      <w:del w:id="1634" w:author="DELL" w:date="2025-12-11T00:18:00Z" w16du:dateUtc="2025-12-10T17:18:00Z">
        <w:r w:rsidRPr="00E5156B" w:rsidDel="00E5156B">
          <w:rPr>
            <w:i w:val="0"/>
            <w:iCs w:val="0"/>
            <w:color w:val="auto"/>
            <w:sz w:val="28"/>
            <w:szCs w:val="28"/>
            <w:lang w:val="zh-CN"/>
            <w:rPrChange w:id="1635" w:author="DELL" w:date="2025-12-11T00:18:00Z" w16du:dateUtc="2025-12-10T17:18:00Z">
              <w:rPr>
                <w:color w:val="auto"/>
                <w:sz w:val="28"/>
                <w:szCs w:val="22"/>
                <w:lang w:val="zh-CN"/>
              </w:rPr>
            </w:rPrChange>
          </w:rPr>
          <w:delText xml:space="preserve">Hình 3.29 - </w:delText>
        </w:r>
      </w:del>
      <w:bookmarkStart w:id="1636" w:name="_Toc216372747"/>
      <w:ins w:id="1637" w:author="DELL" w:date="2025-12-11T00:18:00Z" w16du:dateUtc="2025-12-10T17:18:00Z">
        <w:r w:rsidR="00E5156B" w:rsidRPr="00E5156B">
          <w:rPr>
            <w:i w:val="0"/>
            <w:iCs w:val="0"/>
            <w:color w:val="auto"/>
            <w:sz w:val="28"/>
            <w:szCs w:val="28"/>
            <w:rPrChange w:id="1638" w:author="DELL" w:date="2025-12-11T00:18:00Z" w16du:dateUtc="2025-12-10T17:18:00Z">
              <w:rPr>
                <w:color w:val="auto"/>
                <w:sz w:val="28"/>
                <w:szCs w:val="22"/>
              </w:rPr>
            </w:rPrChange>
          </w:rPr>
          <w:t xml:space="preserve">Hình 3. </w:t>
        </w:r>
        <w:r w:rsidR="00E5156B" w:rsidRPr="00E5156B">
          <w:rPr>
            <w:i w:val="0"/>
            <w:iCs w:val="0"/>
            <w:color w:val="auto"/>
            <w:sz w:val="28"/>
            <w:szCs w:val="28"/>
            <w:rPrChange w:id="1639" w:author="DELL" w:date="2025-12-11T00:18:00Z" w16du:dateUtc="2025-12-10T17:18:00Z">
              <w:rPr>
                <w:color w:val="auto"/>
                <w:sz w:val="28"/>
                <w:szCs w:val="22"/>
              </w:rPr>
            </w:rPrChange>
          </w:rPr>
          <w:fldChar w:fldCharType="begin"/>
        </w:r>
        <w:r w:rsidR="00E5156B" w:rsidRPr="00E5156B">
          <w:rPr>
            <w:i w:val="0"/>
            <w:iCs w:val="0"/>
            <w:color w:val="auto"/>
            <w:sz w:val="28"/>
            <w:szCs w:val="28"/>
            <w:rPrChange w:id="1640" w:author="DELL" w:date="2025-12-11T00:18:00Z" w16du:dateUtc="2025-12-10T17:18:00Z">
              <w:rPr>
                <w:color w:val="auto"/>
                <w:sz w:val="28"/>
                <w:szCs w:val="22"/>
              </w:rPr>
            </w:rPrChange>
          </w:rPr>
          <w:instrText xml:space="preserve"> SEQ Hình_3. \* ARABIC </w:instrText>
        </w:r>
      </w:ins>
      <w:r w:rsidR="00E5156B" w:rsidRPr="00E5156B">
        <w:rPr>
          <w:i w:val="0"/>
          <w:iCs w:val="0"/>
          <w:color w:val="auto"/>
          <w:sz w:val="28"/>
          <w:szCs w:val="28"/>
          <w:rPrChange w:id="1641" w:author="DELL" w:date="2025-12-11T00:18:00Z" w16du:dateUtc="2025-12-10T17:18:00Z">
            <w:rPr>
              <w:color w:val="auto"/>
              <w:sz w:val="28"/>
              <w:szCs w:val="22"/>
            </w:rPr>
          </w:rPrChange>
        </w:rPr>
        <w:fldChar w:fldCharType="separate"/>
      </w:r>
      <w:ins w:id="1642" w:author="DELL" w:date="2025-12-12T22:14:00Z" w16du:dateUtc="2025-12-12T15:14:00Z">
        <w:r w:rsidR="009A3885">
          <w:rPr>
            <w:i w:val="0"/>
            <w:iCs w:val="0"/>
            <w:noProof/>
            <w:color w:val="auto"/>
            <w:sz w:val="28"/>
            <w:szCs w:val="28"/>
          </w:rPr>
          <w:t>20</w:t>
        </w:r>
      </w:ins>
      <w:ins w:id="1643" w:author="DELL" w:date="2025-12-11T00:18:00Z" w16du:dateUtc="2025-12-10T17:18:00Z">
        <w:r w:rsidR="00E5156B" w:rsidRPr="00E5156B">
          <w:rPr>
            <w:i w:val="0"/>
            <w:iCs w:val="0"/>
            <w:color w:val="auto"/>
            <w:sz w:val="28"/>
            <w:szCs w:val="28"/>
            <w:rPrChange w:id="1644" w:author="DELL" w:date="2025-12-11T00:18:00Z" w16du:dateUtc="2025-12-10T17:18:00Z">
              <w:rPr>
                <w:color w:val="auto"/>
                <w:sz w:val="28"/>
                <w:szCs w:val="22"/>
              </w:rPr>
            </w:rPrChange>
          </w:rPr>
          <w:fldChar w:fldCharType="end"/>
        </w:r>
        <w:r w:rsidR="00E5156B">
          <w:rPr>
            <w:i w:val="0"/>
            <w:iCs w:val="0"/>
            <w:color w:val="auto"/>
            <w:sz w:val="28"/>
            <w:szCs w:val="28"/>
          </w:rPr>
          <w:t xml:space="preserve"> </w:t>
        </w:r>
      </w:ins>
      <w:r w:rsidRPr="00E5156B">
        <w:rPr>
          <w:i w:val="0"/>
          <w:iCs w:val="0"/>
          <w:color w:val="auto"/>
          <w:sz w:val="28"/>
          <w:szCs w:val="28"/>
          <w:rPrChange w:id="1645" w:author="DELL" w:date="2025-12-11T00:18:00Z" w16du:dateUtc="2025-12-10T17:18:00Z">
            <w:rPr>
              <w:color w:val="auto"/>
              <w:sz w:val="28"/>
              <w:szCs w:val="22"/>
            </w:rPr>
          </w:rPrChange>
        </w:rPr>
        <w:t>Trang hiển thị các đơn hàng</w:t>
      </w:r>
      <w:bookmarkEnd w:id="1636"/>
    </w:p>
    <w:p w14:paraId="034AE323" w14:textId="77777777" w:rsidR="00F0715F" w:rsidDel="00E5156B" w:rsidRDefault="00F0715F" w:rsidP="00520757">
      <w:pPr>
        <w:spacing w:line="276" w:lineRule="auto"/>
        <w:rPr>
          <w:del w:id="1646" w:author="DELL" w:date="2025-12-11T00:19:00Z" w16du:dateUtc="2025-12-10T17:19:00Z"/>
          <w:lang w:val="zh-CN"/>
        </w:rPr>
      </w:pPr>
    </w:p>
    <w:p w14:paraId="6AF863CB" w14:textId="77777777" w:rsidR="00F0715F" w:rsidRDefault="00000000" w:rsidP="00520757">
      <w:pPr>
        <w:spacing w:line="276" w:lineRule="auto"/>
        <w:rPr>
          <w:lang w:val="zh-CN"/>
        </w:rPr>
      </w:pPr>
      <w:r>
        <w:rPr>
          <w:lang w:val="zh-CN"/>
        </w:rPr>
        <w:t>Bước 2: Hệ thống hiển thị danh sách đơn hàng của user hiện tại dạng table:</w:t>
      </w:r>
    </w:p>
    <w:p w14:paraId="561957C9" w14:textId="77777777" w:rsidR="00F0715F" w:rsidRDefault="00000000" w:rsidP="00520757">
      <w:pPr>
        <w:spacing w:line="276" w:lineRule="auto"/>
        <w:rPr>
          <w:lang w:val="zh-CN"/>
        </w:rPr>
      </w:pPr>
      <w:r>
        <w:rPr>
          <w:lang w:val="zh-CN"/>
        </w:rPr>
        <w:t>- Mã đơn hàng</w:t>
      </w:r>
    </w:p>
    <w:p w14:paraId="2549A04C" w14:textId="77777777" w:rsidR="00F0715F" w:rsidRDefault="00000000" w:rsidP="00520757">
      <w:pPr>
        <w:spacing w:line="276" w:lineRule="auto"/>
        <w:rPr>
          <w:lang w:val="zh-CN"/>
        </w:rPr>
      </w:pPr>
      <w:r>
        <w:rPr>
          <w:lang w:val="zh-CN"/>
        </w:rPr>
        <w:t>- Ngày đặt</w:t>
      </w:r>
    </w:p>
    <w:p w14:paraId="14975B21" w14:textId="77777777" w:rsidR="00F0715F" w:rsidRDefault="00000000" w:rsidP="00520757">
      <w:pPr>
        <w:spacing w:line="276" w:lineRule="auto"/>
        <w:rPr>
          <w:lang w:val="zh-CN"/>
        </w:rPr>
      </w:pPr>
      <w:r>
        <w:rPr>
          <w:lang w:val="zh-CN"/>
        </w:rPr>
        <w:t>- Tổng tiền</w:t>
      </w:r>
    </w:p>
    <w:p w14:paraId="0D8FBA76" w14:textId="77777777" w:rsidR="00F0715F" w:rsidRDefault="00000000" w:rsidP="00520757">
      <w:pPr>
        <w:spacing w:line="276" w:lineRule="auto"/>
        <w:rPr>
          <w:lang w:val="zh-CN"/>
        </w:rPr>
      </w:pPr>
      <w:r>
        <w:rPr>
          <w:lang w:val="zh-CN"/>
        </w:rPr>
        <w:t>- Trạng thái (Pending/Processing/Completed/Cancelled) với màu sắc khác nhau</w:t>
      </w:r>
    </w:p>
    <w:p w14:paraId="5DF1008E" w14:textId="77777777" w:rsidR="00F0715F" w:rsidRDefault="00000000" w:rsidP="00520757">
      <w:pPr>
        <w:spacing w:line="276" w:lineRule="auto"/>
        <w:rPr>
          <w:lang w:val="zh-CN"/>
        </w:rPr>
      </w:pPr>
      <w:r>
        <w:rPr>
          <w:lang w:val="zh-CN"/>
        </w:rPr>
        <w:t>- Nút "Xem chi tiết"</w:t>
      </w:r>
    </w:p>
    <w:p w14:paraId="01AF3091" w14:textId="77777777" w:rsidR="00F0715F" w:rsidDel="00E5156B" w:rsidRDefault="00F0715F" w:rsidP="00520757">
      <w:pPr>
        <w:spacing w:line="276" w:lineRule="auto"/>
        <w:rPr>
          <w:del w:id="1647" w:author="DELL" w:date="2025-12-11T00:20:00Z" w16du:dateUtc="2025-12-10T17:20:00Z"/>
          <w:lang w:val="zh-CN"/>
        </w:rPr>
      </w:pPr>
    </w:p>
    <w:p w14:paraId="38E6CA25" w14:textId="77777777" w:rsidR="00F0715F" w:rsidRDefault="00000000" w:rsidP="00520757">
      <w:pPr>
        <w:spacing w:line="276" w:lineRule="auto"/>
        <w:rPr>
          <w:lang w:val="zh-CN"/>
        </w:rPr>
      </w:pPr>
      <w:r>
        <w:rPr>
          <w:lang w:val="zh-CN"/>
        </w:rPr>
        <w:t>Sắp xếp theo ngày đặt mới nhất trước.</w:t>
      </w:r>
    </w:p>
    <w:p w14:paraId="08E5D260" w14:textId="77777777" w:rsidR="00F0715F" w:rsidRDefault="00000000" w:rsidP="00520757">
      <w:pPr>
        <w:spacing w:line="276" w:lineRule="auto"/>
        <w:rPr>
          <w:lang w:val="zh-CN"/>
        </w:rPr>
      </w:pPr>
      <w:r>
        <w:rPr>
          <w:noProof/>
        </w:rPr>
        <w:lastRenderedPageBreak/>
        <w:drawing>
          <wp:inline distT="0" distB="0" distL="114300" distR="114300" wp14:anchorId="6833678E" wp14:editId="1718AC92">
            <wp:extent cx="5757545" cy="3237230"/>
            <wp:effectExtent l="0" t="0" r="3175" b="889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36"/>
                    <a:stretch>
                      <a:fillRect/>
                    </a:stretch>
                  </pic:blipFill>
                  <pic:spPr>
                    <a:xfrm>
                      <a:off x="0" y="0"/>
                      <a:ext cx="5757545" cy="3237230"/>
                    </a:xfrm>
                    <a:prstGeom prst="rect">
                      <a:avLst/>
                    </a:prstGeom>
                    <a:noFill/>
                    <a:ln>
                      <a:noFill/>
                    </a:ln>
                  </pic:spPr>
                </pic:pic>
              </a:graphicData>
            </a:graphic>
          </wp:inline>
        </w:drawing>
      </w:r>
    </w:p>
    <w:p w14:paraId="73C46AB0" w14:textId="742F59F5" w:rsidR="00F0715F" w:rsidRPr="00F35039" w:rsidRDefault="00000000">
      <w:pPr>
        <w:pStyle w:val="Caption"/>
        <w:jc w:val="center"/>
        <w:rPr>
          <w:szCs w:val="28"/>
          <w:lang w:val="zh-CN"/>
        </w:rPr>
        <w:pPrChange w:id="1648" w:author="DELL" w:date="2025-12-11T00:20:00Z" w16du:dateUtc="2025-12-10T17:20:00Z">
          <w:pPr>
            <w:spacing w:line="276" w:lineRule="auto"/>
          </w:pPr>
        </w:pPrChange>
      </w:pPr>
      <w:del w:id="1649" w:author="DELL" w:date="2025-12-11T00:20:00Z" w16du:dateUtc="2025-12-10T17:20:00Z">
        <w:r w:rsidRPr="00E5156B" w:rsidDel="00E5156B">
          <w:rPr>
            <w:i w:val="0"/>
            <w:iCs w:val="0"/>
            <w:color w:val="auto"/>
            <w:sz w:val="28"/>
            <w:szCs w:val="28"/>
            <w:lang w:val="zh-CN"/>
            <w:rPrChange w:id="1650" w:author="DELL" w:date="2025-12-11T00:20:00Z" w16du:dateUtc="2025-12-10T17:20:00Z">
              <w:rPr>
                <w:color w:val="auto"/>
                <w:sz w:val="28"/>
                <w:szCs w:val="22"/>
                <w:lang w:val="zh-CN"/>
              </w:rPr>
            </w:rPrChange>
          </w:rPr>
          <w:delText xml:space="preserve">Hình 3.30 - </w:delText>
        </w:r>
      </w:del>
      <w:bookmarkStart w:id="1651" w:name="_Toc216372748"/>
      <w:ins w:id="1652" w:author="DELL" w:date="2025-12-11T00:20:00Z" w16du:dateUtc="2025-12-10T17:20:00Z">
        <w:r w:rsidR="00E5156B" w:rsidRPr="00E5156B">
          <w:rPr>
            <w:i w:val="0"/>
            <w:iCs w:val="0"/>
            <w:color w:val="auto"/>
            <w:sz w:val="28"/>
            <w:szCs w:val="28"/>
            <w:rPrChange w:id="1653" w:author="DELL" w:date="2025-12-11T00:20:00Z" w16du:dateUtc="2025-12-10T17:20:00Z">
              <w:rPr>
                <w:color w:val="auto"/>
                <w:sz w:val="28"/>
                <w:szCs w:val="22"/>
              </w:rPr>
            </w:rPrChange>
          </w:rPr>
          <w:t xml:space="preserve">Hình 3. </w:t>
        </w:r>
        <w:r w:rsidR="00E5156B" w:rsidRPr="00E5156B">
          <w:rPr>
            <w:i w:val="0"/>
            <w:iCs w:val="0"/>
            <w:color w:val="auto"/>
            <w:sz w:val="28"/>
            <w:szCs w:val="28"/>
            <w:rPrChange w:id="1654" w:author="DELL" w:date="2025-12-11T00:20:00Z" w16du:dateUtc="2025-12-10T17:20:00Z">
              <w:rPr>
                <w:color w:val="auto"/>
                <w:sz w:val="28"/>
                <w:szCs w:val="22"/>
              </w:rPr>
            </w:rPrChange>
          </w:rPr>
          <w:fldChar w:fldCharType="begin"/>
        </w:r>
        <w:r w:rsidR="00E5156B" w:rsidRPr="00E5156B">
          <w:rPr>
            <w:i w:val="0"/>
            <w:iCs w:val="0"/>
            <w:color w:val="auto"/>
            <w:sz w:val="28"/>
            <w:szCs w:val="28"/>
            <w:rPrChange w:id="1655" w:author="DELL" w:date="2025-12-11T00:20:00Z" w16du:dateUtc="2025-12-10T17:20:00Z">
              <w:rPr>
                <w:color w:val="auto"/>
                <w:sz w:val="28"/>
                <w:szCs w:val="22"/>
              </w:rPr>
            </w:rPrChange>
          </w:rPr>
          <w:instrText xml:space="preserve"> SEQ Hình_3. \* ARABIC </w:instrText>
        </w:r>
      </w:ins>
      <w:r w:rsidR="00E5156B" w:rsidRPr="00E5156B">
        <w:rPr>
          <w:i w:val="0"/>
          <w:iCs w:val="0"/>
          <w:color w:val="auto"/>
          <w:sz w:val="28"/>
          <w:szCs w:val="28"/>
          <w:rPrChange w:id="1656" w:author="DELL" w:date="2025-12-11T00:20:00Z" w16du:dateUtc="2025-12-10T17:20:00Z">
            <w:rPr>
              <w:color w:val="auto"/>
              <w:sz w:val="28"/>
              <w:szCs w:val="22"/>
            </w:rPr>
          </w:rPrChange>
        </w:rPr>
        <w:fldChar w:fldCharType="separate"/>
      </w:r>
      <w:ins w:id="1657" w:author="DELL" w:date="2025-12-12T22:14:00Z" w16du:dateUtc="2025-12-12T15:14:00Z">
        <w:r w:rsidR="009A3885">
          <w:rPr>
            <w:i w:val="0"/>
            <w:iCs w:val="0"/>
            <w:noProof/>
            <w:color w:val="auto"/>
            <w:sz w:val="28"/>
            <w:szCs w:val="28"/>
          </w:rPr>
          <w:t>21</w:t>
        </w:r>
      </w:ins>
      <w:ins w:id="1658" w:author="DELL" w:date="2025-12-11T00:20:00Z" w16du:dateUtc="2025-12-10T17:20:00Z">
        <w:r w:rsidR="00E5156B" w:rsidRPr="00E5156B">
          <w:rPr>
            <w:i w:val="0"/>
            <w:iCs w:val="0"/>
            <w:color w:val="auto"/>
            <w:sz w:val="28"/>
            <w:szCs w:val="28"/>
            <w:rPrChange w:id="1659" w:author="DELL" w:date="2025-12-11T00:20:00Z" w16du:dateUtc="2025-12-10T17:20:00Z">
              <w:rPr>
                <w:color w:val="auto"/>
                <w:sz w:val="28"/>
                <w:szCs w:val="22"/>
              </w:rPr>
            </w:rPrChange>
          </w:rPr>
          <w:fldChar w:fldCharType="end"/>
        </w:r>
        <w:r w:rsidR="00E5156B" w:rsidRPr="00E5156B">
          <w:rPr>
            <w:i w:val="0"/>
            <w:iCs w:val="0"/>
            <w:color w:val="auto"/>
            <w:sz w:val="28"/>
            <w:szCs w:val="28"/>
            <w:rPrChange w:id="1660" w:author="DELL" w:date="2025-12-11T00:20:00Z" w16du:dateUtc="2025-12-10T17:20:00Z">
              <w:rPr>
                <w:color w:val="auto"/>
                <w:sz w:val="28"/>
                <w:szCs w:val="22"/>
              </w:rPr>
            </w:rPrChange>
          </w:rPr>
          <w:t xml:space="preserve"> </w:t>
        </w:r>
      </w:ins>
      <w:r w:rsidRPr="00E5156B">
        <w:rPr>
          <w:i w:val="0"/>
          <w:iCs w:val="0"/>
          <w:color w:val="auto"/>
          <w:sz w:val="28"/>
          <w:szCs w:val="28"/>
          <w:lang w:val="zh-CN"/>
          <w:rPrChange w:id="1661" w:author="DELL" w:date="2025-12-11T00:20:00Z" w16du:dateUtc="2025-12-10T17:20:00Z">
            <w:rPr>
              <w:color w:val="auto"/>
              <w:sz w:val="28"/>
              <w:szCs w:val="22"/>
              <w:lang w:val="zh-CN"/>
            </w:rPr>
          </w:rPrChange>
        </w:rPr>
        <w:t>Danh sách lịch sử đơn hàng với các trạng thái khác nhau</w:t>
      </w:r>
      <w:bookmarkEnd w:id="1651"/>
    </w:p>
    <w:p w14:paraId="513DDC85" w14:textId="77777777" w:rsidR="00F0715F" w:rsidDel="00E5156B" w:rsidRDefault="00F0715F" w:rsidP="00520757">
      <w:pPr>
        <w:spacing w:line="276" w:lineRule="auto"/>
        <w:rPr>
          <w:del w:id="1662" w:author="DELL" w:date="2025-12-11T00:20:00Z" w16du:dateUtc="2025-12-10T17:20:00Z"/>
          <w:lang w:val="zh-CN"/>
        </w:rPr>
      </w:pPr>
    </w:p>
    <w:p w14:paraId="4D41BA73" w14:textId="77777777" w:rsidR="00F0715F" w:rsidRDefault="00000000" w:rsidP="00520757">
      <w:pPr>
        <w:spacing w:line="276" w:lineRule="auto"/>
        <w:rPr>
          <w:lang w:val="zh-CN"/>
        </w:rPr>
      </w:pPr>
      <w:r>
        <w:rPr>
          <w:lang w:val="zh-CN"/>
        </w:rPr>
        <w:t>Bước 3: Người dùng nhấn "Xem chi tiết" trên một đơn hàng. Hệ thống hiển thị modal hoặc trang riêng với:</w:t>
      </w:r>
    </w:p>
    <w:p w14:paraId="6D9AA956" w14:textId="77777777" w:rsidR="00F0715F" w:rsidRDefault="00000000" w:rsidP="00520757">
      <w:pPr>
        <w:spacing w:line="276" w:lineRule="auto"/>
        <w:rPr>
          <w:lang w:val="zh-CN"/>
        </w:rPr>
      </w:pPr>
      <w:r>
        <w:rPr>
          <w:lang w:val="zh-CN"/>
        </w:rPr>
        <w:t>- Thông tin đơn hàng:</w:t>
      </w:r>
    </w:p>
    <w:p w14:paraId="615F4718" w14:textId="77777777" w:rsidR="00F0715F" w:rsidRDefault="00000000" w:rsidP="00520757">
      <w:pPr>
        <w:spacing w:line="276" w:lineRule="auto"/>
        <w:rPr>
          <w:lang w:val="zh-CN"/>
        </w:rPr>
      </w:pPr>
      <w:r>
        <w:rPr>
          <w:lang w:val="zh-CN"/>
        </w:rPr>
        <w:t xml:space="preserve">  - Mã đơn</w:t>
      </w:r>
    </w:p>
    <w:p w14:paraId="1F37517E" w14:textId="77777777" w:rsidR="00F0715F" w:rsidRDefault="00000000" w:rsidP="00520757">
      <w:pPr>
        <w:spacing w:line="276" w:lineRule="auto"/>
        <w:rPr>
          <w:lang w:val="zh-CN"/>
        </w:rPr>
      </w:pPr>
      <w:r>
        <w:rPr>
          <w:lang w:val="zh-CN"/>
        </w:rPr>
        <w:t xml:space="preserve">  - Ngày đặt</w:t>
      </w:r>
    </w:p>
    <w:p w14:paraId="283E0639" w14:textId="77777777" w:rsidR="00F0715F" w:rsidRDefault="00000000" w:rsidP="00520757">
      <w:pPr>
        <w:spacing w:line="276" w:lineRule="auto"/>
        <w:rPr>
          <w:lang w:val="zh-CN"/>
        </w:rPr>
      </w:pPr>
      <w:r>
        <w:rPr>
          <w:lang w:val="zh-CN"/>
        </w:rPr>
        <w:t xml:space="preserve">  - Trạng thái hiện tại</w:t>
      </w:r>
    </w:p>
    <w:p w14:paraId="6E817C11" w14:textId="77777777" w:rsidR="00F0715F" w:rsidRDefault="00000000" w:rsidP="00520757">
      <w:pPr>
        <w:spacing w:line="276" w:lineRule="auto"/>
        <w:rPr>
          <w:lang w:val="zh-CN"/>
        </w:rPr>
      </w:pPr>
      <w:r>
        <w:rPr>
          <w:lang w:val="zh-CN"/>
        </w:rPr>
        <w:t xml:space="preserve">  - Timeline trạng thái (Pending &gt; Processing &gt; Completed)</w:t>
      </w:r>
    </w:p>
    <w:p w14:paraId="78817D53" w14:textId="77777777" w:rsidR="00F0715F" w:rsidRDefault="00000000" w:rsidP="00520757">
      <w:pPr>
        <w:spacing w:line="276" w:lineRule="auto"/>
        <w:rPr>
          <w:lang w:val="zh-CN"/>
        </w:rPr>
      </w:pPr>
      <w:r>
        <w:rPr>
          <w:lang w:val="zh-CN"/>
        </w:rPr>
        <w:t>- Thông tin giao nhận:</w:t>
      </w:r>
    </w:p>
    <w:p w14:paraId="1AB1E1C0" w14:textId="77777777" w:rsidR="00F0715F" w:rsidRDefault="00000000" w:rsidP="00520757">
      <w:pPr>
        <w:spacing w:line="276" w:lineRule="auto"/>
        <w:rPr>
          <w:lang w:val="zh-CN"/>
        </w:rPr>
      </w:pPr>
      <w:r>
        <w:rPr>
          <w:lang w:val="zh-CN"/>
        </w:rPr>
        <w:t xml:space="preserve">  - Họ tên</w:t>
      </w:r>
    </w:p>
    <w:p w14:paraId="352E3B52" w14:textId="77777777" w:rsidR="00F0715F" w:rsidRDefault="00000000" w:rsidP="00520757">
      <w:pPr>
        <w:spacing w:line="276" w:lineRule="auto"/>
        <w:rPr>
          <w:lang w:val="zh-CN"/>
        </w:rPr>
      </w:pPr>
      <w:r>
        <w:rPr>
          <w:lang w:val="zh-CN"/>
        </w:rPr>
        <w:t xml:space="preserve">  - Số điện thoại</w:t>
      </w:r>
    </w:p>
    <w:p w14:paraId="49A697F3" w14:textId="77777777" w:rsidR="00F0715F" w:rsidRDefault="00000000" w:rsidP="00520757">
      <w:pPr>
        <w:spacing w:line="276" w:lineRule="auto"/>
        <w:rPr>
          <w:lang w:val="zh-CN"/>
        </w:rPr>
      </w:pPr>
      <w:r>
        <w:rPr>
          <w:lang w:val="zh-CN"/>
        </w:rPr>
        <w:t xml:space="preserve">  - Địa chỉ</w:t>
      </w:r>
    </w:p>
    <w:p w14:paraId="172012FB" w14:textId="77777777" w:rsidR="00F0715F" w:rsidRDefault="00000000" w:rsidP="00520757">
      <w:pPr>
        <w:spacing w:line="276" w:lineRule="auto"/>
        <w:rPr>
          <w:lang w:val="zh-CN"/>
        </w:rPr>
      </w:pPr>
      <w:r>
        <w:rPr>
          <w:lang w:val="zh-CN"/>
        </w:rPr>
        <w:t xml:space="preserve">  - Ghi chú</w:t>
      </w:r>
    </w:p>
    <w:p w14:paraId="4484E885" w14:textId="77777777" w:rsidR="00F0715F" w:rsidRDefault="00000000" w:rsidP="00520757">
      <w:pPr>
        <w:spacing w:line="276" w:lineRule="auto"/>
        <w:rPr>
          <w:lang w:val="zh-CN"/>
        </w:rPr>
      </w:pPr>
      <w:r>
        <w:rPr>
          <w:lang w:val="zh-CN"/>
        </w:rPr>
        <w:t>- Chi tiết sản phẩm:</w:t>
      </w:r>
    </w:p>
    <w:p w14:paraId="39D91F24" w14:textId="77777777" w:rsidR="00F0715F" w:rsidRDefault="00000000" w:rsidP="00520757">
      <w:pPr>
        <w:spacing w:line="276" w:lineRule="auto"/>
        <w:rPr>
          <w:lang w:val="zh-CN"/>
        </w:rPr>
      </w:pPr>
      <w:r>
        <w:rPr>
          <w:lang w:val="zh-CN"/>
        </w:rPr>
        <w:t xml:space="preserve">  - Danh sách sản phẩm (tên, size, topping, số lượng, giá)</w:t>
      </w:r>
    </w:p>
    <w:p w14:paraId="598C8656" w14:textId="77777777" w:rsidR="00F0715F" w:rsidRDefault="00000000" w:rsidP="00520757">
      <w:pPr>
        <w:spacing w:line="276" w:lineRule="auto"/>
        <w:rPr>
          <w:lang w:val="zh-CN"/>
        </w:rPr>
      </w:pPr>
      <w:r>
        <w:rPr>
          <w:lang w:val="zh-CN"/>
        </w:rPr>
        <w:t xml:space="preserve">  - Tổng tiền</w:t>
      </w:r>
    </w:p>
    <w:p w14:paraId="7F0A7E69" w14:textId="77777777" w:rsidR="00F0715F" w:rsidDel="00E5156B" w:rsidRDefault="00F0715F" w:rsidP="00520757">
      <w:pPr>
        <w:spacing w:line="276" w:lineRule="auto"/>
        <w:rPr>
          <w:del w:id="1663" w:author="DELL" w:date="2025-12-11T00:20:00Z" w16du:dateUtc="2025-12-10T17:20:00Z"/>
          <w:lang w:val="zh-CN"/>
        </w:rPr>
      </w:pPr>
    </w:p>
    <w:p w14:paraId="50A074EF" w14:textId="77777777" w:rsidR="00F0715F" w:rsidDel="00E5156B" w:rsidRDefault="00000000" w:rsidP="00E5156B">
      <w:pPr>
        <w:spacing w:line="276" w:lineRule="auto"/>
        <w:rPr>
          <w:del w:id="1664" w:author="DELL" w:date="2025-12-11T00:20:00Z" w16du:dateUtc="2025-12-10T17:20:00Z"/>
        </w:rPr>
      </w:pPr>
      <w:r>
        <w:rPr>
          <w:lang w:val="zh-CN"/>
        </w:rPr>
        <w:t>Bước 4: Người dùng đóng modal hoặc quay lại danh sách đơn hàng.</w:t>
      </w:r>
    </w:p>
    <w:p w14:paraId="245B7AEB" w14:textId="77777777" w:rsidR="00E5156B" w:rsidRPr="00E5156B" w:rsidRDefault="00E5156B" w:rsidP="00520757">
      <w:pPr>
        <w:spacing w:line="276" w:lineRule="auto"/>
        <w:rPr>
          <w:ins w:id="1665" w:author="DELL" w:date="2025-12-11T00:20:00Z" w16du:dateUtc="2025-12-10T17:20:00Z"/>
          <w:lang w:val="vi-VN"/>
          <w:rPrChange w:id="1666" w:author="DELL" w:date="2025-12-11T00:20:00Z" w16du:dateUtc="2025-12-10T17:20:00Z">
            <w:rPr>
              <w:ins w:id="1667" w:author="DELL" w:date="2025-12-11T00:20:00Z" w16du:dateUtc="2025-12-10T17:20:00Z"/>
              <w:lang w:val="zh-CN"/>
            </w:rPr>
          </w:rPrChange>
        </w:rPr>
      </w:pPr>
    </w:p>
    <w:p w14:paraId="36B2D927" w14:textId="3EDD800C" w:rsidR="00F0715F" w:rsidDel="00E5156B" w:rsidRDefault="00E5156B">
      <w:pPr>
        <w:pStyle w:val="Heading2"/>
        <w:rPr>
          <w:del w:id="1668" w:author="DELL" w:date="2025-12-11T00:20:00Z" w16du:dateUtc="2025-12-10T17:20:00Z"/>
          <w:lang w:val="zh-CN"/>
        </w:rPr>
        <w:pPrChange w:id="1669" w:author="DELL" w:date="2025-12-12T13:57:00Z" w16du:dateUtc="2025-12-12T06:57:00Z">
          <w:pPr>
            <w:spacing w:line="276" w:lineRule="auto"/>
          </w:pPr>
        </w:pPrChange>
      </w:pPr>
      <w:bookmarkStart w:id="1670" w:name="_Toc216307585"/>
      <w:bookmarkStart w:id="1671" w:name="_Toc216307937"/>
      <w:bookmarkStart w:id="1672" w:name="_Toc216308022"/>
      <w:bookmarkStart w:id="1673" w:name="_Toc216373523"/>
      <w:bookmarkStart w:id="1674" w:name="_Toc216440173"/>
      <w:bookmarkStart w:id="1675" w:name="_Toc216440561"/>
      <w:bookmarkStart w:id="1676" w:name="_Toc216441989"/>
      <w:ins w:id="1677" w:author="DELL" w:date="2025-12-11T00:21:00Z" w16du:dateUtc="2025-12-10T17:21:00Z">
        <w:r>
          <w:lastRenderedPageBreak/>
          <w:t>4.2.</w:t>
        </w:r>
        <w:bookmarkEnd w:id="1670"/>
        <w:bookmarkEnd w:id="1671"/>
        <w:bookmarkEnd w:id="1672"/>
        <w:bookmarkEnd w:id="1673"/>
        <w:bookmarkEnd w:id="1674"/>
        <w:bookmarkEnd w:id="1675"/>
        <w:bookmarkEnd w:id="1676"/>
        <w:r>
          <w:t xml:space="preserve"> </w:t>
        </w:r>
      </w:ins>
    </w:p>
    <w:p w14:paraId="06418F54" w14:textId="77777777" w:rsidR="00F0715F" w:rsidDel="000D5EEF" w:rsidRDefault="00000000">
      <w:pPr>
        <w:pStyle w:val="Heading2"/>
        <w:rPr>
          <w:del w:id="1678" w:author="DELL" w:date="2025-12-11T19:18:00Z" w16du:dateUtc="2025-12-11T12:18:00Z"/>
          <w:lang w:val="zh-CN"/>
        </w:rPr>
        <w:pPrChange w:id="1679" w:author="DELL" w:date="2025-12-12T13:57:00Z" w16du:dateUtc="2025-12-12T06:57:00Z">
          <w:pPr>
            <w:spacing w:line="276" w:lineRule="auto"/>
          </w:pPr>
        </w:pPrChange>
      </w:pPr>
      <w:del w:id="1680" w:author="DELL" w:date="2025-12-11T00:21:00Z" w16du:dateUtc="2025-12-10T17:21:00Z">
        <w:r w:rsidDel="00E5156B">
          <w:delText>4</w:delText>
        </w:r>
        <w:r w:rsidDel="00E5156B">
          <w:rPr>
            <w:lang w:val="zh-CN"/>
          </w:rPr>
          <w:delText>.2</w:delText>
        </w:r>
        <w:r w:rsidDel="00E5156B">
          <w:delText>.</w:delText>
        </w:r>
      </w:del>
      <w:r>
        <w:t xml:space="preserve"> </w:t>
      </w:r>
      <w:bookmarkStart w:id="1681" w:name="_Toc216307586"/>
      <w:bookmarkStart w:id="1682" w:name="_Toc216307938"/>
      <w:bookmarkStart w:id="1683" w:name="_Toc216373524"/>
      <w:bookmarkStart w:id="1684" w:name="_Toc216440174"/>
      <w:bookmarkStart w:id="1685" w:name="_Toc216441990"/>
      <w:r>
        <w:rPr>
          <w:lang w:val="zh-CN"/>
        </w:rPr>
        <w:t>Chức năng dành cho nhân viên (Staff Features)</w:t>
      </w:r>
      <w:bookmarkEnd w:id="1681"/>
      <w:bookmarkEnd w:id="1682"/>
      <w:bookmarkEnd w:id="1683"/>
      <w:bookmarkEnd w:id="1684"/>
      <w:bookmarkEnd w:id="1685"/>
    </w:p>
    <w:p w14:paraId="1C243B0C" w14:textId="77777777" w:rsidR="00F0715F" w:rsidRPr="000D5EEF" w:rsidRDefault="00F0715F">
      <w:pPr>
        <w:pStyle w:val="Heading1"/>
        <w:numPr>
          <w:ilvl w:val="0"/>
          <w:numId w:val="0"/>
        </w:numPr>
        <w:ind w:firstLine="720"/>
        <w:jc w:val="both"/>
        <w:rPr>
          <w:rPrChange w:id="1686" w:author="DELL" w:date="2025-12-11T19:18:00Z" w16du:dateUtc="2025-12-11T12:18:00Z">
            <w:rPr>
              <w:lang w:val="zh-CN"/>
            </w:rPr>
          </w:rPrChange>
        </w:rPr>
        <w:pPrChange w:id="1687" w:author="DELL" w:date="2025-12-12T13:47:00Z" w16du:dateUtc="2025-12-12T06:47:00Z">
          <w:pPr>
            <w:spacing w:line="276" w:lineRule="auto"/>
          </w:pPr>
        </w:pPrChange>
      </w:pPr>
    </w:p>
    <w:p w14:paraId="34F9F14F" w14:textId="77777777" w:rsidR="00F0715F" w:rsidRDefault="00000000">
      <w:pPr>
        <w:pStyle w:val="Heading3"/>
        <w:pPrChange w:id="1688" w:author="DELL" w:date="2025-12-12T13:52:00Z" w16du:dateUtc="2025-12-12T06:52:00Z">
          <w:pPr>
            <w:spacing w:line="276" w:lineRule="auto"/>
          </w:pPr>
        </w:pPrChange>
      </w:pPr>
      <w:bookmarkStart w:id="1689" w:name="_Toc216307587"/>
      <w:bookmarkStart w:id="1690" w:name="_Toc216307939"/>
      <w:bookmarkStart w:id="1691" w:name="_Toc216308024"/>
      <w:bookmarkStart w:id="1692" w:name="_Toc216373525"/>
      <w:r>
        <w:t>4.2.1. Chức năng xem Dashboard nhân viên</w:t>
      </w:r>
      <w:bookmarkEnd w:id="1689"/>
      <w:bookmarkEnd w:id="1690"/>
      <w:bookmarkEnd w:id="1691"/>
      <w:bookmarkEnd w:id="1692"/>
    </w:p>
    <w:p w14:paraId="73AB3525" w14:textId="294ACF12" w:rsidR="00F0715F" w:rsidDel="00E5156B" w:rsidRDefault="00E5156B" w:rsidP="00520757">
      <w:pPr>
        <w:spacing w:line="276" w:lineRule="auto"/>
        <w:rPr>
          <w:del w:id="1693" w:author="DELL" w:date="2025-12-11T00:22:00Z" w16du:dateUtc="2025-12-10T17:22:00Z"/>
          <w:lang w:val="zh-CN"/>
        </w:rPr>
      </w:pPr>
      <w:ins w:id="1694" w:author="DELL" w:date="2025-12-11T00:22:00Z" w16du:dateUtc="2025-12-10T17:22:00Z">
        <w:r>
          <w:t>-</w:t>
        </w:r>
      </w:ins>
    </w:p>
    <w:p w14:paraId="0A22B74B" w14:textId="77777777" w:rsidR="00F0715F" w:rsidRPr="00E5156B" w:rsidRDefault="00000000">
      <w:pPr>
        <w:spacing w:line="276" w:lineRule="auto"/>
        <w:rPr>
          <w:lang w:val="zh-CN"/>
        </w:rPr>
        <w:pPrChange w:id="1695" w:author="DELL" w:date="2025-12-11T00:22:00Z" w16du:dateUtc="2025-12-10T17:22:00Z">
          <w:pPr>
            <w:pStyle w:val="ListParagraph"/>
            <w:numPr>
              <w:numId w:val="3"/>
            </w:numPr>
            <w:spacing w:line="276" w:lineRule="auto"/>
            <w:ind w:hanging="360"/>
          </w:pPr>
        </w:pPrChange>
      </w:pPr>
      <w:r w:rsidRPr="00E5156B">
        <w:rPr>
          <w:lang w:val="zh-CN"/>
        </w:rPr>
        <w:t>Mô tả: Hiển thị tổng quan số liệu đơn hàng cần xử lý và thống kê cơ bản.</w:t>
      </w:r>
    </w:p>
    <w:p w14:paraId="70DE6C9E" w14:textId="21433F47" w:rsidR="00F0715F" w:rsidDel="00E5156B" w:rsidRDefault="00E5156B" w:rsidP="00520757">
      <w:pPr>
        <w:spacing w:line="276" w:lineRule="auto"/>
        <w:rPr>
          <w:del w:id="1696" w:author="DELL" w:date="2025-12-11T00:22:00Z" w16du:dateUtc="2025-12-10T17:22:00Z"/>
          <w:lang w:val="zh-CN"/>
        </w:rPr>
      </w:pPr>
      <w:ins w:id="1697" w:author="DELL" w:date="2025-12-11T00:22:00Z" w16du:dateUtc="2025-12-10T17:22:00Z">
        <w:r>
          <w:t>-</w:t>
        </w:r>
      </w:ins>
    </w:p>
    <w:p w14:paraId="1FF9E854" w14:textId="77777777" w:rsidR="00F0715F" w:rsidRPr="00E5156B" w:rsidRDefault="00000000">
      <w:pPr>
        <w:spacing w:line="276" w:lineRule="auto"/>
        <w:rPr>
          <w:lang w:val="zh-CN"/>
        </w:rPr>
        <w:pPrChange w:id="1698" w:author="DELL" w:date="2025-12-11T00:22:00Z" w16du:dateUtc="2025-12-10T17:22:00Z">
          <w:pPr>
            <w:pStyle w:val="ListParagraph"/>
            <w:numPr>
              <w:numId w:val="3"/>
            </w:numPr>
            <w:spacing w:line="276" w:lineRule="auto"/>
            <w:ind w:hanging="360"/>
          </w:pPr>
        </w:pPrChange>
      </w:pPr>
      <w:r w:rsidRPr="00E5156B">
        <w:rPr>
          <w:lang w:val="zh-CN"/>
        </w:rPr>
        <w:t>Luồng thực hiện:</w:t>
      </w:r>
    </w:p>
    <w:p w14:paraId="5152ACF7" w14:textId="77777777" w:rsidR="00F0715F" w:rsidDel="00E5156B" w:rsidRDefault="00F0715F" w:rsidP="00520757">
      <w:pPr>
        <w:spacing w:line="276" w:lineRule="auto"/>
        <w:rPr>
          <w:del w:id="1699" w:author="DELL" w:date="2025-12-11T00:22:00Z" w16du:dateUtc="2025-12-10T17:22:00Z"/>
          <w:lang w:val="zh-CN"/>
        </w:rPr>
      </w:pPr>
    </w:p>
    <w:p w14:paraId="6BC26063" w14:textId="77777777" w:rsidR="00F0715F" w:rsidRDefault="00000000" w:rsidP="00520757">
      <w:pPr>
        <w:spacing w:line="276" w:lineRule="auto"/>
        <w:rPr>
          <w:lang w:val="zh-CN"/>
        </w:rPr>
      </w:pPr>
      <w:r>
        <w:rPr>
          <w:lang w:val="zh-CN"/>
        </w:rPr>
        <w:t>Bước 1: Nhân viên đăng nhập với tài khoản có vai trò Staff. Hệ thống tự động redirect về Staff Dashboard.</w:t>
      </w:r>
    </w:p>
    <w:p w14:paraId="1AF89BF2" w14:textId="77777777" w:rsidR="00F0715F" w:rsidRDefault="00000000" w:rsidP="00520757">
      <w:pPr>
        <w:spacing w:line="276" w:lineRule="auto"/>
        <w:rPr>
          <w:lang w:val="zh-CN"/>
        </w:rPr>
      </w:pPr>
      <w:r>
        <w:rPr>
          <w:noProof/>
        </w:rPr>
        <w:drawing>
          <wp:inline distT="0" distB="0" distL="114300" distR="114300" wp14:anchorId="28A12BCA" wp14:editId="4A19BA8D">
            <wp:extent cx="5757545" cy="3237230"/>
            <wp:effectExtent l="0" t="0" r="3175"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37"/>
                    <a:stretch>
                      <a:fillRect/>
                    </a:stretch>
                  </pic:blipFill>
                  <pic:spPr>
                    <a:xfrm>
                      <a:off x="0" y="0"/>
                      <a:ext cx="5757545" cy="3237230"/>
                    </a:xfrm>
                    <a:prstGeom prst="rect">
                      <a:avLst/>
                    </a:prstGeom>
                    <a:noFill/>
                    <a:ln>
                      <a:noFill/>
                    </a:ln>
                  </pic:spPr>
                </pic:pic>
              </a:graphicData>
            </a:graphic>
          </wp:inline>
        </w:drawing>
      </w:r>
    </w:p>
    <w:p w14:paraId="4E834EA2" w14:textId="6F6C24E8" w:rsidR="00F0715F" w:rsidRPr="00F35039" w:rsidRDefault="00000000">
      <w:pPr>
        <w:pStyle w:val="Caption"/>
        <w:jc w:val="center"/>
        <w:rPr>
          <w:szCs w:val="28"/>
          <w:lang w:val="zh-CN"/>
        </w:rPr>
        <w:pPrChange w:id="1700" w:author="DELL" w:date="2025-12-11T00:22:00Z" w16du:dateUtc="2025-12-10T17:22:00Z">
          <w:pPr>
            <w:spacing w:line="276" w:lineRule="auto"/>
          </w:pPr>
        </w:pPrChange>
      </w:pPr>
      <w:del w:id="1701" w:author="DELL" w:date="2025-12-11T00:22:00Z" w16du:dateUtc="2025-12-10T17:22:00Z">
        <w:r w:rsidRPr="00E5156B" w:rsidDel="00E5156B">
          <w:rPr>
            <w:i w:val="0"/>
            <w:iCs w:val="0"/>
            <w:color w:val="auto"/>
            <w:sz w:val="28"/>
            <w:szCs w:val="28"/>
            <w:lang w:val="zh-CN"/>
            <w:rPrChange w:id="1702" w:author="DELL" w:date="2025-12-11T00:22:00Z" w16du:dateUtc="2025-12-10T17:22:00Z">
              <w:rPr>
                <w:color w:val="auto"/>
                <w:sz w:val="28"/>
                <w:szCs w:val="22"/>
                <w:lang w:val="zh-CN"/>
              </w:rPr>
            </w:rPrChange>
          </w:rPr>
          <w:delText xml:space="preserve">Hình 3.32 - </w:delText>
        </w:r>
      </w:del>
      <w:bookmarkStart w:id="1703" w:name="_Toc216372749"/>
      <w:ins w:id="1704" w:author="DELL" w:date="2025-12-11T00:22:00Z" w16du:dateUtc="2025-12-10T17:22:00Z">
        <w:r w:rsidR="00E5156B" w:rsidRPr="00E5156B">
          <w:rPr>
            <w:i w:val="0"/>
            <w:iCs w:val="0"/>
            <w:color w:val="auto"/>
            <w:sz w:val="28"/>
            <w:szCs w:val="28"/>
            <w:rPrChange w:id="1705" w:author="DELL" w:date="2025-12-11T00:22:00Z" w16du:dateUtc="2025-12-10T17:22:00Z">
              <w:rPr>
                <w:color w:val="auto"/>
                <w:sz w:val="28"/>
                <w:szCs w:val="22"/>
              </w:rPr>
            </w:rPrChange>
          </w:rPr>
          <w:t xml:space="preserve">Hình 3. </w:t>
        </w:r>
        <w:r w:rsidR="00E5156B" w:rsidRPr="00E5156B">
          <w:rPr>
            <w:i w:val="0"/>
            <w:iCs w:val="0"/>
            <w:color w:val="auto"/>
            <w:sz w:val="28"/>
            <w:szCs w:val="28"/>
            <w:rPrChange w:id="1706" w:author="DELL" w:date="2025-12-11T00:22:00Z" w16du:dateUtc="2025-12-10T17:22:00Z">
              <w:rPr>
                <w:color w:val="auto"/>
                <w:sz w:val="28"/>
                <w:szCs w:val="22"/>
              </w:rPr>
            </w:rPrChange>
          </w:rPr>
          <w:fldChar w:fldCharType="begin"/>
        </w:r>
        <w:r w:rsidR="00E5156B" w:rsidRPr="00E5156B">
          <w:rPr>
            <w:i w:val="0"/>
            <w:iCs w:val="0"/>
            <w:color w:val="auto"/>
            <w:sz w:val="28"/>
            <w:szCs w:val="28"/>
            <w:rPrChange w:id="1707" w:author="DELL" w:date="2025-12-11T00:22:00Z" w16du:dateUtc="2025-12-10T17:22:00Z">
              <w:rPr>
                <w:color w:val="auto"/>
                <w:sz w:val="28"/>
                <w:szCs w:val="22"/>
              </w:rPr>
            </w:rPrChange>
          </w:rPr>
          <w:instrText xml:space="preserve"> SEQ Hình_3. \* ARABIC </w:instrText>
        </w:r>
      </w:ins>
      <w:r w:rsidR="00E5156B" w:rsidRPr="00E5156B">
        <w:rPr>
          <w:i w:val="0"/>
          <w:iCs w:val="0"/>
          <w:color w:val="auto"/>
          <w:sz w:val="28"/>
          <w:szCs w:val="28"/>
          <w:rPrChange w:id="1708" w:author="DELL" w:date="2025-12-11T00:22:00Z" w16du:dateUtc="2025-12-10T17:22:00Z">
            <w:rPr>
              <w:color w:val="auto"/>
              <w:sz w:val="28"/>
              <w:szCs w:val="22"/>
            </w:rPr>
          </w:rPrChange>
        </w:rPr>
        <w:fldChar w:fldCharType="separate"/>
      </w:r>
      <w:ins w:id="1709" w:author="DELL" w:date="2025-12-12T22:14:00Z" w16du:dateUtc="2025-12-12T15:14:00Z">
        <w:r w:rsidR="009A3885">
          <w:rPr>
            <w:i w:val="0"/>
            <w:iCs w:val="0"/>
            <w:noProof/>
            <w:color w:val="auto"/>
            <w:sz w:val="28"/>
            <w:szCs w:val="28"/>
          </w:rPr>
          <w:t>22</w:t>
        </w:r>
      </w:ins>
      <w:ins w:id="1710" w:author="DELL" w:date="2025-12-11T00:22:00Z" w16du:dateUtc="2025-12-10T17:22:00Z">
        <w:r w:rsidR="00E5156B" w:rsidRPr="00E5156B">
          <w:rPr>
            <w:i w:val="0"/>
            <w:iCs w:val="0"/>
            <w:color w:val="auto"/>
            <w:sz w:val="28"/>
            <w:szCs w:val="28"/>
            <w:rPrChange w:id="1711" w:author="DELL" w:date="2025-12-11T00:22:00Z" w16du:dateUtc="2025-12-10T17:22:00Z">
              <w:rPr>
                <w:color w:val="auto"/>
                <w:sz w:val="28"/>
                <w:szCs w:val="22"/>
              </w:rPr>
            </w:rPrChange>
          </w:rPr>
          <w:fldChar w:fldCharType="end"/>
        </w:r>
        <w:r w:rsidR="00E5156B" w:rsidRPr="00E5156B">
          <w:rPr>
            <w:i w:val="0"/>
            <w:iCs w:val="0"/>
            <w:color w:val="auto"/>
            <w:sz w:val="28"/>
            <w:szCs w:val="28"/>
            <w:rPrChange w:id="1712" w:author="DELL" w:date="2025-12-11T00:22:00Z" w16du:dateUtc="2025-12-10T17:22:00Z">
              <w:rPr>
                <w:color w:val="auto"/>
                <w:sz w:val="28"/>
                <w:szCs w:val="22"/>
              </w:rPr>
            </w:rPrChange>
          </w:rPr>
          <w:t xml:space="preserve"> </w:t>
        </w:r>
      </w:ins>
      <w:r w:rsidRPr="00E5156B">
        <w:rPr>
          <w:i w:val="0"/>
          <w:iCs w:val="0"/>
          <w:color w:val="auto"/>
          <w:sz w:val="28"/>
          <w:szCs w:val="28"/>
          <w:lang w:val="zh-CN"/>
          <w:rPrChange w:id="1713" w:author="DELL" w:date="2025-12-11T00:22:00Z" w16du:dateUtc="2025-12-10T17:22:00Z">
            <w:rPr>
              <w:color w:val="auto"/>
              <w:sz w:val="28"/>
              <w:szCs w:val="22"/>
              <w:lang w:val="zh-CN"/>
            </w:rPr>
          </w:rPrChange>
        </w:rPr>
        <w:t>Staff Dashboard với các widget thống kê</w:t>
      </w:r>
      <w:bookmarkEnd w:id="1703"/>
    </w:p>
    <w:p w14:paraId="1E6C6DC7" w14:textId="77777777" w:rsidR="00F0715F" w:rsidDel="00E5156B" w:rsidRDefault="00F0715F" w:rsidP="00520757">
      <w:pPr>
        <w:spacing w:line="276" w:lineRule="auto"/>
        <w:rPr>
          <w:del w:id="1714" w:author="DELL" w:date="2025-12-11T00:22:00Z" w16du:dateUtc="2025-12-10T17:22:00Z"/>
          <w:lang w:val="zh-CN"/>
        </w:rPr>
      </w:pPr>
    </w:p>
    <w:p w14:paraId="40BC255D" w14:textId="77777777" w:rsidR="00F0715F" w:rsidRDefault="00000000" w:rsidP="00520757">
      <w:pPr>
        <w:spacing w:line="276" w:lineRule="auto"/>
        <w:rPr>
          <w:lang w:val="zh-CN"/>
        </w:rPr>
      </w:pPr>
      <w:r>
        <w:rPr>
          <w:lang w:val="zh-CN"/>
        </w:rPr>
        <w:t>Bước 2: Dashboard hiển thị:</w:t>
      </w:r>
    </w:p>
    <w:p w14:paraId="0CF231DC" w14:textId="77777777" w:rsidR="00F0715F" w:rsidDel="00E5156B" w:rsidRDefault="00F0715F" w:rsidP="00520757">
      <w:pPr>
        <w:spacing w:line="276" w:lineRule="auto"/>
        <w:rPr>
          <w:del w:id="1715" w:author="DELL" w:date="2025-12-11T00:22:00Z" w16du:dateUtc="2025-12-10T17:22:00Z"/>
          <w:lang w:val="zh-CN"/>
        </w:rPr>
      </w:pPr>
    </w:p>
    <w:p w14:paraId="426F8CEE" w14:textId="77777777" w:rsidR="00F0715F" w:rsidRDefault="00000000" w:rsidP="00520757">
      <w:pPr>
        <w:spacing w:line="276" w:lineRule="auto"/>
        <w:rPr>
          <w:lang w:val="zh-CN"/>
        </w:rPr>
      </w:pPr>
      <w:r>
        <w:rPr>
          <w:lang w:val="zh-CN"/>
        </w:rPr>
        <w:t>- Widget 1: Số đơn Pending (cần xử lý)</w:t>
      </w:r>
    </w:p>
    <w:p w14:paraId="4C7E4F4A" w14:textId="77777777" w:rsidR="00F0715F" w:rsidRDefault="00000000" w:rsidP="00520757">
      <w:pPr>
        <w:spacing w:line="276" w:lineRule="auto"/>
        <w:rPr>
          <w:lang w:val="zh-CN"/>
        </w:rPr>
      </w:pPr>
      <w:r>
        <w:rPr>
          <w:lang w:val="zh-CN"/>
        </w:rPr>
        <w:t>- Widget 2: Số đơn Processing (đang xử lý)</w:t>
      </w:r>
    </w:p>
    <w:p w14:paraId="24B4B901" w14:textId="77777777" w:rsidR="00F0715F" w:rsidRDefault="00000000" w:rsidP="00520757">
      <w:pPr>
        <w:spacing w:line="276" w:lineRule="auto"/>
        <w:rPr>
          <w:lang w:val="zh-CN"/>
        </w:rPr>
      </w:pPr>
      <w:r>
        <w:rPr>
          <w:lang w:val="zh-CN"/>
        </w:rPr>
        <w:t>- Widget 3: Số đơn Completed hôm nay</w:t>
      </w:r>
    </w:p>
    <w:p w14:paraId="442A1D27" w14:textId="77777777" w:rsidR="00F0715F" w:rsidRDefault="00000000" w:rsidP="00520757">
      <w:pPr>
        <w:spacing w:line="276" w:lineRule="auto"/>
        <w:rPr>
          <w:lang w:val="zh-CN"/>
        </w:rPr>
      </w:pPr>
      <w:r>
        <w:rPr>
          <w:lang w:val="zh-CN"/>
        </w:rPr>
        <w:t>- Widget 4: Tổng doanh thu hôm nay</w:t>
      </w:r>
    </w:p>
    <w:p w14:paraId="1EAD2714" w14:textId="77777777" w:rsidR="00F0715F" w:rsidRDefault="00000000" w:rsidP="00520757">
      <w:pPr>
        <w:spacing w:line="276" w:lineRule="auto"/>
        <w:rPr>
          <w:lang w:val="zh-CN"/>
        </w:rPr>
      </w:pPr>
      <w:r>
        <w:rPr>
          <w:lang w:val="zh-CN"/>
        </w:rPr>
        <w:t>- Biểu đồ: Số đơn theo giờ trong ngày (line chart)</w:t>
      </w:r>
    </w:p>
    <w:p w14:paraId="73C0EFCC" w14:textId="77777777" w:rsidR="00F0715F" w:rsidRDefault="00000000" w:rsidP="00520757">
      <w:pPr>
        <w:spacing w:line="276" w:lineRule="auto"/>
        <w:rPr>
          <w:lang w:val="zh-CN"/>
        </w:rPr>
      </w:pPr>
      <w:r>
        <w:rPr>
          <w:lang w:val="zh-CN"/>
        </w:rPr>
        <w:t>- Bảng: Top 5 sản phẩm bán chạy</w:t>
      </w:r>
    </w:p>
    <w:p w14:paraId="4BBC5487" w14:textId="77777777" w:rsidR="00F0715F" w:rsidRDefault="00000000" w:rsidP="00520757">
      <w:pPr>
        <w:spacing w:line="276" w:lineRule="auto"/>
        <w:rPr>
          <w:lang w:val="zh-CN"/>
        </w:rPr>
      </w:pPr>
      <w:r>
        <w:rPr>
          <w:lang w:val="zh-CN"/>
        </w:rPr>
        <w:t>- Bảng: Danh sách đơn mới nhất (5 đơn) với nút "Xem tất cả"</w:t>
      </w:r>
    </w:p>
    <w:p w14:paraId="13039CC8" w14:textId="77777777" w:rsidR="00F0715F" w:rsidDel="00E5156B" w:rsidRDefault="00F0715F" w:rsidP="00520757">
      <w:pPr>
        <w:spacing w:line="276" w:lineRule="auto"/>
        <w:rPr>
          <w:del w:id="1716" w:author="DELL" w:date="2025-12-11T00:22:00Z" w16du:dateUtc="2025-12-10T17:22:00Z"/>
          <w:lang w:val="zh-CN"/>
        </w:rPr>
      </w:pPr>
    </w:p>
    <w:p w14:paraId="0CA2610D" w14:textId="77777777" w:rsidR="00F0715F" w:rsidRDefault="00000000" w:rsidP="00520757">
      <w:pPr>
        <w:spacing w:line="276" w:lineRule="auto"/>
        <w:rPr>
          <w:lang w:val="zh-CN"/>
        </w:rPr>
      </w:pPr>
      <w:r>
        <w:rPr>
          <w:lang w:val="zh-CN"/>
        </w:rPr>
        <w:t>Bước 3: Nhân viên nhấn "Xem tất cả" để chuyển sang trang quản lý đơn hàng.</w:t>
      </w:r>
    </w:p>
    <w:p w14:paraId="4C71F2A2" w14:textId="52BEFC48" w:rsidR="00F0715F" w:rsidDel="00E5156B" w:rsidRDefault="00E5156B">
      <w:pPr>
        <w:pStyle w:val="Heading3"/>
        <w:rPr>
          <w:del w:id="1717" w:author="DELL" w:date="2025-12-11T00:22:00Z" w16du:dateUtc="2025-12-10T17:22:00Z"/>
        </w:rPr>
        <w:pPrChange w:id="1718" w:author="DELL" w:date="2025-12-12T13:52:00Z" w16du:dateUtc="2025-12-12T06:52:00Z">
          <w:pPr>
            <w:spacing w:line="276" w:lineRule="auto"/>
          </w:pPr>
        </w:pPrChange>
      </w:pPr>
      <w:ins w:id="1719" w:author="DELL" w:date="2025-12-11T00:22:00Z" w16du:dateUtc="2025-12-10T17:22:00Z">
        <w:r>
          <w:tab/>
        </w:r>
      </w:ins>
    </w:p>
    <w:p w14:paraId="4A76128F" w14:textId="77777777" w:rsidR="00F0715F" w:rsidRDefault="00000000">
      <w:pPr>
        <w:pStyle w:val="Heading3"/>
        <w:pPrChange w:id="1720" w:author="DELL" w:date="2025-12-12T13:52:00Z" w16du:dateUtc="2025-12-12T06:52:00Z">
          <w:pPr>
            <w:spacing w:line="276" w:lineRule="auto"/>
          </w:pPr>
        </w:pPrChange>
      </w:pPr>
      <w:bookmarkStart w:id="1721" w:name="_Toc216307588"/>
      <w:bookmarkStart w:id="1722" w:name="_Toc216307940"/>
      <w:bookmarkStart w:id="1723" w:name="_Toc216308025"/>
      <w:bookmarkStart w:id="1724" w:name="_Toc216373526"/>
      <w:r>
        <w:t>4.2.2. Chức năng quản lý đơn hàng (Staff)</w:t>
      </w:r>
      <w:bookmarkEnd w:id="1721"/>
      <w:bookmarkEnd w:id="1722"/>
      <w:bookmarkEnd w:id="1723"/>
      <w:bookmarkEnd w:id="1724"/>
    </w:p>
    <w:p w14:paraId="2EB2CC65" w14:textId="77777777" w:rsidR="00F0715F" w:rsidDel="00E5156B" w:rsidRDefault="00F0715F" w:rsidP="00520757">
      <w:pPr>
        <w:spacing w:line="276" w:lineRule="auto"/>
        <w:rPr>
          <w:del w:id="1725" w:author="DELL" w:date="2025-12-11T00:23:00Z" w16du:dateUtc="2025-12-10T17:23:00Z"/>
          <w:lang w:val="zh-CN"/>
        </w:rPr>
      </w:pPr>
    </w:p>
    <w:p w14:paraId="1C580D5E" w14:textId="77777777" w:rsidR="00F0715F" w:rsidRDefault="00000000" w:rsidP="00520757">
      <w:pPr>
        <w:spacing w:line="276" w:lineRule="auto"/>
        <w:rPr>
          <w:lang w:val="zh-CN"/>
        </w:rPr>
      </w:pPr>
      <w:r>
        <w:rPr>
          <w:lang w:val="zh-CN"/>
        </w:rPr>
        <w:t>Mô tả: Cho phép nhân viên xem, tìm kiếm, lọc và cập nhật trạng thái đơn hàng.</w:t>
      </w:r>
    </w:p>
    <w:p w14:paraId="79059E58" w14:textId="77777777" w:rsidR="00F0715F" w:rsidDel="00E5156B" w:rsidRDefault="00F0715F" w:rsidP="00520757">
      <w:pPr>
        <w:spacing w:line="276" w:lineRule="auto"/>
        <w:rPr>
          <w:del w:id="1726" w:author="DELL" w:date="2025-12-11T00:23:00Z" w16du:dateUtc="2025-12-10T17:23:00Z"/>
          <w:lang w:val="zh-CN"/>
        </w:rPr>
      </w:pPr>
    </w:p>
    <w:p w14:paraId="679895F2" w14:textId="77777777" w:rsidR="00F0715F" w:rsidRDefault="00000000" w:rsidP="00520757">
      <w:pPr>
        <w:spacing w:line="276" w:lineRule="auto"/>
        <w:rPr>
          <w:lang w:val="zh-CN"/>
        </w:rPr>
      </w:pPr>
      <w:r>
        <w:rPr>
          <w:lang w:val="zh-CN"/>
        </w:rPr>
        <w:t>Luồng thực hiện:</w:t>
      </w:r>
    </w:p>
    <w:p w14:paraId="63BD480B" w14:textId="77777777" w:rsidR="00F0715F" w:rsidDel="00E5156B" w:rsidRDefault="00F0715F" w:rsidP="00520757">
      <w:pPr>
        <w:spacing w:line="276" w:lineRule="auto"/>
        <w:rPr>
          <w:del w:id="1727" w:author="DELL" w:date="2025-12-11T00:23:00Z" w16du:dateUtc="2025-12-10T17:23:00Z"/>
          <w:lang w:val="zh-CN"/>
        </w:rPr>
      </w:pPr>
    </w:p>
    <w:p w14:paraId="6F81B3BF" w14:textId="77777777" w:rsidR="00F0715F" w:rsidRDefault="00000000" w:rsidP="00520757">
      <w:pPr>
        <w:spacing w:line="276" w:lineRule="auto"/>
        <w:rPr>
          <w:lang w:val="zh-CN"/>
        </w:rPr>
      </w:pPr>
      <w:r>
        <w:rPr>
          <w:lang w:val="zh-CN"/>
        </w:rPr>
        <w:t>Bước 1: Nhân viên nhấn menu "Quản lý đơn hàng". Hệ thống hiển thị trang danh sách đơn với:</w:t>
      </w:r>
    </w:p>
    <w:p w14:paraId="5DD999DA" w14:textId="77777777" w:rsidR="00F0715F" w:rsidDel="00E5156B" w:rsidRDefault="00F0715F" w:rsidP="00520757">
      <w:pPr>
        <w:spacing w:line="276" w:lineRule="auto"/>
        <w:rPr>
          <w:del w:id="1728" w:author="DELL" w:date="2025-12-11T00:23:00Z" w16du:dateUtc="2025-12-10T17:23:00Z"/>
          <w:lang w:val="zh-CN"/>
        </w:rPr>
      </w:pPr>
    </w:p>
    <w:p w14:paraId="7FF01696" w14:textId="545A1120" w:rsidR="00F0715F" w:rsidRPr="00E5156B" w:rsidRDefault="00000000">
      <w:pPr>
        <w:spacing w:line="276" w:lineRule="auto"/>
        <w:jc w:val="left"/>
        <w:rPr>
          <w:lang w:val="vi-VN"/>
          <w:rPrChange w:id="1729" w:author="DELL" w:date="2025-12-11T00:23:00Z" w16du:dateUtc="2025-12-10T17:23:00Z">
            <w:rPr>
              <w:lang w:val="zh-CN"/>
            </w:rPr>
          </w:rPrChange>
        </w:rPr>
        <w:pPrChange w:id="1730" w:author="DELL" w:date="2025-12-11T00:24:00Z" w16du:dateUtc="2025-12-10T17:24:00Z">
          <w:pPr>
            <w:spacing w:line="276" w:lineRule="auto"/>
          </w:pPr>
        </w:pPrChange>
      </w:pPr>
      <w:r>
        <w:rPr>
          <w:lang w:val="zh-CN"/>
        </w:rPr>
        <w:t>-</w:t>
      </w:r>
      <w:ins w:id="1731" w:author="DELL" w:date="2025-12-11T00:23:00Z" w16du:dateUtc="2025-12-10T17:23:00Z">
        <w:r w:rsidR="00E5156B">
          <w:t xml:space="preserve"> </w:t>
        </w:r>
      </w:ins>
      <w:del w:id="1732" w:author="DELL" w:date="2025-12-11T00:23:00Z" w16du:dateUtc="2025-12-10T17:23:00Z">
        <w:r w:rsidDel="00E5156B">
          <w:rPr>
            <w:lang w:val="zh-CN"/>
          </w:rPr>
          <w:delText xml:space="preserve"> </w:delText>
        </w:r>
      </w:del>
      <w:r w:rsidRPr="00E5156B">
        <w:rPr>
          <w:lang w:val="vi-VN"/>
          <w:rPrChange w:id="1733" w:author="DELL" w:date="2025-12-11T00:23:00Z" w16du:dateUtc="2025-12-10T17:23:00Z">
            <w:rPr>
              <w:lang w:val="zh-CN"/>
            </w:rPr>
          </w:rPrChange>
        </w:rPr>
        <w:t>Bộ</w:t>
      </w:r>
      <w:ins w:id="1734" w:author="DELL" w:date="2025-12-11T00:23:00Z" w16du:dateUtc="2025-12-10T17:23:00Z">
        <w:r w:rsidR="00E5156B">
          <w:t xml:space="preserve"> </w:t>
        </w:r>
      </w:ins>
      <w:del w:id="1735" w:author="DELL" w:date="2025-12-11T00:23:00Z" w16du:dateUtc="2025-12-10T17:23:00Z">
        <w:r w:rsidRPr="00E5156B" w:rsidDel="00E5156B">
          <w:delText xml:space="preserve"> </w:delText>
        </w:r>
      </w:del>
      <w:r w:rsidRPr="00E5156B">
        <w:rPr>
          <w:lang w:val="vi-VN"/>
          <w:rPrChange w:id="1736" w:author="DELL" w:date="2025-12-11T00:23:00Z" w16du:dateUtc="2025-12-10T17:23:00Z">
            <w:rPr>
              <w:lang w:val="zh-CN"/>
            </w:rPr>
          </w:rPrChange>
        </w:rPr>
        <w:t>lọc: Dropdown chọn trạng thái</w:t>
      </w:r>
      <w:ins w:id="1737" w:author="DELL" w:date="2025-12-11T00:24:00Z" w16du:dateUtc="2025-12-10T17:24:00Z">
        <w:r w:rsidR="00E5156B">
          <w:br/>
        </w:r>
      </w:ins>
      <w:r w:rsidRPr="00E5156B">
        <w:rPr>
          <w:lang w:val="vi-VN"/>
          <w:rPrChange w:id="1738" w:author="DELL" w:date="2025-12-11T00:23:00Z" w16du:dateUtc="2025-12-10T17:23:00Z">
            <w:rPr>
              <w:lang w:val="zh-CN"/>
            </w:rPr>
          </w:rPrChange>
        </w:rPr>
        <w:t xml:space="preserve"> (Tất</w:t>
      </w:r>
      <w:ins w:id="1739" w:author="DELL" w:date="2025-12-11T00:24:00Z" w16du:dateUtc="2025-12-10T17:24:00Z">
        <w:r w:rsidR="00E5156B">
          <w:t xml:space="preserve"> </w:t>
        </w:r>
      </w:ins>
      <w:del w:id="1740" w:author="DELL" w:date="2025-12-11T00:24:00Z" w16du:dateUtc="2025-12-10T17:24:00Z">
        <w:r w:rsidRPr="00E5156B" w:rsidDel="00E5156B">
          <w:rPr>
            <w:lang w:val="vi-VN"/>
            <w:rPrChange w:id="1741" w:author="DELL" w:date="2025-12-11T00:23:00Z" w16du:dateUtc="2025-12-10T17:23:00Z">
              <w:rPr>
                <w:lang w:val="zh-CN"/>
              </w:rPr>
            </w:rPrChange>
          </w:rPr>
          <w:delText xml:space="preserve"> </w:delText>
        </w:r>
      </w:del>
      <w:r w:rsidRPr="00E5156B">
        <w:rPr>
          <w:lang w:val="vi-VN"/>
          <w:rPrChange w:id="1742" w:author="DELL" w:date="2025-12-11T00:23:00Z" w16du:dateUtc="2025-12-10T17:23:00Z">
            <w:rPr>
              <w:lang w:val="zh-CN"/>
            </w:rPr>
          </w:rPrChange>
        </w:rPr>
        <w:t>cả/Pending/Processing/Completed/Cancelled</w:t>
      </w:r>
      <w:r w:rsidRPr="00E5156B">
        <w:t xml:space="preserve"> </w:t>
      </w:r>
      <w:r w:rsidRPr="00E5156B">
        <w:rPr>
          <w:lang w:val="vi-VN"/>
          <w:rPrChange w:id="1743" w:author="DELL" w:date="2025-12-11T00:23:00Z" w16du:dateUtc="2025-12-10T17:23:00Z">
            <w:rPr>
              <w:lang w:val="zh-CN"/>
            </w:rPr>
          </w:rPrChange>
        </w:rPr>
        <w:t>), DatePicker chọn ngày đặt</w:t>
      </w:r>
    </w:p>
    <w:p w14:paraId="389F62E4" w14:textId="77777777" w:rsidR="00F0715F" w:rsidRDefault="00000000" w:rsidP="00520757">
      <w:pPr>
        <w:spacing w:line="276" w:lineRule="auto"/>
        <w:rPr>
          <w:lang w:val="zh-CN"/>
        </w:rPr>
      </w:pPr>
      <w:r>
        <w:rPr>
          <w:lang w:val="zh-CN"/>
        </w:rPr>
        <w:t>- Thanh tìm kiếm: Tìm theo mã đơn hoặc số điện thoại khách hàng</w:t>
      </w:r>
    </w:p>
    <w:p w14:paraId="55A19BF8" w14:textId="77777777" w:rsidR="00F0715F" w:rsidRDefault="00000000" w:rsidP="00520757">
      <w:pPr>
        <w:spacing w:line="276" w:lineRule="auto"/>
        <w:rPr>
          <w:lang w:val="zh-CN"/>
        </w:rPr>
      </w:pPr>
      <w:r>
        <w:rPr>
          <w:lang w:val="zh-CN"/>
        </w:rPr>
        <w:t>- Table đơn hàng: Mã đơn, Ngày đặt, Khách hàng, Tổng tiền, Trạng thái, Nút "Chi tiết" và "Cập nhật trạng thái"</w:t>
      </w:r>
    </w:p>
    <w:p w14:paraId="33E95C73" w14:textId="77777777" w:rsidR="00F0715F" w:rsidRDefault="00000000" w:rsidP="00520757">
      <w:pPr>
        <w:spacing w:line="276" w:lineRule="auto"/>
        <w:rPr>
          <w:lang w:val="zh-CN"/>
        </w:rPr>
      </w:pPr>
      <w:r>
        <w:rPr>
          <w:noProof/>
        </w:rPr>
        <w:drawing>
          <wp:inline distT="0" distB="0" distL="114300" distR="114300" wp14:anchorId="581688B7" wp14:editId="7387B7FB">
            <wp:extent cx="5757545" cy="3237230"/>
            <wp:effectExtent l="0" t="0" r="3175" b="889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8"/>
                    <a:stretch>
                      <a:fillRect/>
                    </a:stretch>
                  </pic:blipFill>
                  <pic:spPr>
                    <a:xfrm>
                      <a:off x="0" y="0"/>
                      <a:ext cx="5757545" cy="3237230"/>
                    </a:xfrm>
                    <a:prstGeom prst="rect">
                      <a:avLst/>
                    </a:prstGeom>
                    <a:noFill/>
                    <a:ln>
                      <a:noFill/>
                    </a:ln>
                  </pic:spPr>
                </pic:pic>
              </a:graphicData>
            </a:graphic>
          </wp:inline>
        </w:drawing>
      </w:r>
    </w:p>
    <w:p w14:paraId="1A8C7C13" w14:textId="502BECFA" w:rsidR="00F0715F" w:rsidRPr="00F35039" w:rsidRDefault="00000000">
      <w:pPr>
        <w:pStyle w:val="Caption"/>
        <w:jc w:val="center"/>
        <w:rPr>
          <w:szCs w:val="28"/>
          <w:lang w:val="zh-CN"/>
        </w:rPr>
        <w:pPrChange w:id="1744" w:author="DELL" w:date="2025-12-11T00:24:00Z" w16du:dateUtc="2025-12-10T17:24:00Z">
          <w:pPr>
            <w:spacing w:line="276" w:lineRule="auto"/>
          </w:pPr>
        </w:pPrChange>
      </w:pPr>
      <w:del w:id="1745" w:author="DELL" w:date="2025-12-11T00:24:00Z" w16du:dateUtc="2025-12-10T17:24:00Z">
        <w:r w:rsidRPr="00E5156B" w:rsidDel="00E5156B">
          <w:rPr>
            <w:i w:val="0"/>
            <w:iCs w:val="0"/>
            <w:color w:val="auto"/>
            <w:sz w:val="28"/>
            <w:szCs w:val="28"/>
            <w:lang w:val="zh-CN"/>
            <w:rPrChange w:id="1746" w:author="DELL" w:date="2025-12-11T00:24:00Z" w16du:dateUtc="2025-12-10T17:24:00Z">
              <w:rPr>
                <w:color w:val="auto"/>
                <w:sz w:val="28"/>
                <w:szCs w:val="22"/>
                <w:lang w:val="zh-CN"/>
              </w:rPr>
            </w:rPrChange>
          </w:rPr>
          <w:delText xml:space="preserve">Hình 3.34 - </w:delText>
        </w:r>
      </w:del>
      <w:bookmarkStart w:id="1747" w:name="_Toc216372750"/>
      <w:ins w:id="1748" w:author="DELL" w:date="2025-12-11T00:24:00Z" w16du:dateUtc="2025-12-10T17:24:00Z">
        <w:r w:rsidR="00E5156B" w:rsidRPr="00E5156B">
          <w:rPr>
            <w:i w:val="0"/>
            <w:iCs w:val="0"/>
            <w:color w:val="auto"/>
            <w:sz w:val="28"/>
            <w:szCs w:val="28"/>
            <w:rPrChange w:id="1749" w:author="DELL" w:date="2025-12-11T00:24:00Z" w16du:dateUtc="2025-12-10T17:24:00Z">
              <w:rPr>
                <w:color w:val="auto"/>
                <w:sz w:val="28"/>
                <w:szCs w:val="22"/>
              </w:rPr>
            </w:rPrChange>
          </w:rPr>
          <w:t xml:space="preserve">Hình 3. </w:t>
        </w:r>
        <w:r w:rsidR="00E5156B" w:rsidRPr="00E5156B">
          <w:rPr>
            <w:i w:val="0"/>
            <w:iCs w:val="0"/>
            <w:color w:val="auto"/>
            <w:sz w:val="28"/>
            <w:szCs w:val="28"/>
            <w:rPrChange w:id="1750" w:author="DELL" w:date="2025-12-11T00:24:00Z" w16du:dateUtc="2025-12-10T17:24:00Z">
              <w:rPr>
                <w:color w:val="auto"/>
                <w:sz w:val="28"/>
                <w:szCs w:val="22"/>
              </w:rPr>
            </w:rPrChange>
          </w:rPr>
          <w:fldChar w:fldCharType="begin"/>
        </w:r>
        <w:r w:rsidR="00E5156B" w:rsidRPr="00E5156B">
          <w:rPr>
            <w:i w:val="0"/>
            <w:iCs w:val="0"/>
            <w:color w:val="auto"/>
            <w:sz w:val="28"/>
            <w:szCs w:val="28"/>
            <w:rPrChange w:id="1751" w:author="DELL" w:date="2025-12-11T00:24:00Z" w16du:dateUtc="2025-12-10T17:24:00Z">
              <w:rPr>
                <w:color w:val="auto"/>
                <w:sz w:val="28"/>
                <w:szCs w:val="22"/>
              </w:rPr>
            </w:rPrChange>
          </w:rPr>
          <w:instrText xml:space="preserve"> SEQ Hình_3. \* ARABIC </w:instrText>
        </w:r>
      </w:ins>
      <w:r w:rsidR="00E5156B" w:rsidRPr="00E5156B">
        <w:rPr>
          <w:i w:val="0"/>
          <w:iCs w:val="0"/>
          <w:color w:val="auto"/>
          <w:sz w:val="28"/>
          <w:szCs w:val="28"/>
          <w:rPrChange w:id="1752" w:author="DELL" w:date="2025-12-11T00:24:00Z" w16du:dateUtc="2025-12-10T17:24:00Z">
            <w:rPr>
              <w:color w:val="auto"/>
              <w:sz w:val="28"/>
              <w:szCs w:val="22"/>
            </w:rPr>
          </w:rPrChange>
        </w:rPr>
        <w:fldChar w:fldCharType="separate"/>
      </w:r>
      <w:ins w:id="1753" w:author="DELL" w:date="2025-12-12T22:14:00Z" w16du:dateUtc="2025-12-12T15:14:00Z">
        <w:r w:rsidR="009A3885">
          <w:rPr>
            <w:i w:val="0"/>
            <w:iCs w:val="0"/>
            <w:noProof/>
            <w:color w:val="auto"/>
            <w:sz w:val="28"/>
            <w:szCs w:val="28"/>
          </w:rPr>
          <w:t>23</w:t>
        </w:r>
      </w:ins>
      <w:ins w:id="1754" w:author="DELL" w:date="2025-12-11T00:24:00Z" w16du:dateUtc="2025-12-10T17:24:00Z">
        <w:r w:rsidR="00E5156B" w:rsidRPr="00E5156B">
          <w:rPr>
            <w:i w:val="0"/>
            <w:iCs w:val="0"/>
            <w:color w:val="auto"/>
            <w:sz w:val="28"/>
            <w:szCs w:val="28"/>
            <w:rPrChange w:id="1755" w:author="DELL" w:date="2025-12-11T00:24:00Z" w16du:dateUtc="2025-12-10T17:24:00Z">
              <w:rPr>
                <w:color w:val="auto"/>
                <w:sz w:val="28"/>
                <w:szCs w:val="22"/>
              </w:rPr>
            </w:rPrChange>
          </w:rPr>
          <w:fldChar w:fldCharType="end"/>
        </w:r>
        <w:r w:rsidR="00E5156B">
          <w:rPr>
            <w:i w:val="0"/>
            <w:iCs w:val="0"/>
            <w:color w:val="auto"/>
            <w:sz w:val="28"/>
            <w:szCs w:val="28"/>
          </w:rPr>
          <w:t xml:space="preserve"> </w:t>
        </w:r>
      </w:ins>
      <w:r w:rsidRPr="00E5156B">
        <w:rPr>
          <w:i w:val="0"/>
          <w:iCs w:val="0"/>
          <w:color w:val="auto"/>
          <w:sz w:val="28"/>
          <w:szCs w:val="28"/>
          <w:lang w:val="zh-CN"/>
          <w:rPrChange w:id="1756" w:author="DELL" w:date="2025-12-11T00:24:00Z" w16du:dateUtc="2025-12-10T17:24:00Z">
            <w:rPr>
              <w:color w:val="auto"/>
              <w:sz w:val="28"/>
              <w:szCs w:val="22"/>
              <w:lang w:val="zh-CN"/>
            </w:rPr>
          </w:rPrChange>
        </w:rPr>
        <w:t>Trang quản lý đơn hàng của Staff</w:t>
      </w:r>
      <w:bookmarkEnd w:id="1747"/>
    </w:p>
    <w:p w14:paraId="1A80A5A5" w14:textId="77777777" w:rsidR="00F0715F" w:rsidRDefault="00F0715F" w:rsidP="00520757">
      <w:pPr>
        <w:spacing w:line="276" w:lineRule="auto"/>
        <w:rPr>
          <w:lang w:val="zh-CN"/>
        </w:rPr>
      </w:pPr>
    </w:p>
    <w:p w14:paraId="545F5C05" w14:textId="77777777" w:rsidR="00F0715F" w:rsidRDefault="00000000" w:rsidP="00520757">
      <w:pPr>
        <w:spacing w:line="276" w:lineRule="auto"/>
        <w:rPr>
          <w:lang w:val="zh-CN"/>
        </w:rPr>
      </w:pPr>
      <w:r>
        <w:rPr>
          <w:lang w:val="zh-CN"/>
        </w:rPr>
        <w:t>Bước 2: Nhân viên chọn lọc trạng thái "Pending". Hệ thống chỉ hiển thị đơn có trạng thái Pending.</w:t>
      </w:r>
    </w:p>
    <w:p w14:paraId="695A04AE" w14:textId="77777777" w:rsidR="00F0715F" w:rsidRDefault="00000000" w:rsidP="00520757">
      <w:pPr>
        <w:spacing w:line="276" w:lineRule="auto"/>
        <w:rPr>
          <w:lang w:val="zh-CN"/>
        </w:rPr>
      </w:pPr>
      <w:r>
        <w:rPr>
          <w:noProof/>
        </w:rPr>
        <w:lastRenderedPageBreak/>
        <w:drawing>
          <wp:inline distT="0" distB="0" distL="114300" distR="114300" wp14:anchorId="38AA20C7" wp14:editId="71B85139">
            <wp:extent cx="5757545" cy="3237230"/>
            <wp:effectExtent l="0" t="0" r="317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9"/>
                    <a:stretch>
                      <a:fillRect/>
                    </a:stretch>
                  </pic:blipFill>
                  <pic:spPr>
                    <a:xfrm>
                      <a:off x="0" y="0"/>
                      <a:ext cx="5757545" cy="3237230"/>
                    </a:xfrm>
                    <a:prstGeom prst="rect">
                      <a:avLst/>
                    </a:prstGeom>
                    <a:noFill/>
                    <a:ln>
                      <a:noFill/>
                    </a:ln>
                  </pic:spPr>
                </pic:pic>
              </a:graphicData>
            </a:graphic>
          </wp:inline>
        </w:drawing>
      </w:r>
    </w:p>
    <w:p w14:paraId="3D727163" w14:textId="7C3A069A" w:rsidR="00F0715F" w:rsidRPr="00F35039" w:rsidRDefault="00000000">
      <w:pPr>
        <w:pStyle w:val="Caption"/>
        <w:jc w:val="center"/>
        <w:rPr>
          <w:szCs w:val="28"/>
          <w:lang w:val="zh-CN"/>
        </w:rPr>
        <w:pPrChange w:id="1757" w:author="DELL" w:date="2025-12-11T00:25:00Z" w16du:dateUtc="2025-12-10T17:25:00Z">
          <w:pPr>
            <w:spacing w:line="276" w:lineRule="auto"/>
          </w:pPr>
        </w:pPrChange>
      </w:pPr>
      <w:del w:id="1758" w:author="DELL" w:date="2025-12-11T00:25:00Z" w16du:dateUtc="2025-12-10T17:25:00Z">
        <w:r w:rsidRPr="00E5156B" w:rsidDel="00E5156B">
          <w:rPr>
            <w:i w:val="0"/>
            <w:iCs w:val="0"/>
            <w:color w:val="auto"/>
            <w:sz w:val="28"/>
            <w:szCs w:val="28"/>
            <w:lang w:val="zh-CN"/>
            <w:rPrChange w:id="1759" w:author="DELL" w:date="2025-12-11T00:25:00Z" w16du:dateUtc="2025-12-10T17:25:00Z">
              <w:rPr>
                <w:color w:val="auto"/>
                <w:sz w:val="28"/>
                <w:szCs w:val="22"/>
                <w:lang w:val="zh-CN"/>
              </w:rPr>
            </w:rPrChange>
          </w:rPr>
          <w:delText xml:space="preserve">Hình 3.35 - </w:delText>
        </w:r>
      </w:del>
      <w:bookmarkStart w:id="1760" w:name="_Toc216372751"/>
      <w:ins w:id="1761" w:author="DELL" w:date="2025-12-11T00:25:00Z" w16du:dateUtc="2025-12-10T17:25:00Z">
        <w:r w:rsidR="00E5156B" w:rsidRPr="00E5156B">
          <w:rPr>
            <w:i w:val="0"/>
            <w:iCs w:val="0"/>
            <w:color w:val="auto"/>
            <w:sz w:val="28"/>
            <w:szCs w:val="28"/>
            <w:rPrChange w:id="1762" w:author="DELL" w:date="2025-12-11T00:25:00Z" w16du:dateUtc="2025-12-10T17:25:00Z">
              <w:rPr>
                <w:color w:val="auto"/>
                <w:sz w:val="28"/>
                <w:szCs w:val="22"/>
              </w:rPr>
            </w:rPrChange>
          </w:rPr>
          <w:t xml:space="preserve">Hình 3. </w:t>
        </w:r>
        <w:r w:rsidR="00E5156B" w:rsidRPr="00E5156B">
          <w:rPr>
            <w:i w:val="0"/>
            <w:iCs w:val="0"/>
            <w:color w:val="auto"/>
            <w:sz w:val="28"/>
            <w:szCs w:val="28"/>
            <w:rPrChange w:id="1763" w:author="DELL" w:date="2025-12-11T00:25:00Z" w16du:dateUtc="2025-12-10T17:25:00Z">
              <w:rPr>
                <w:color w:val="auto"/>
                <w:sz w:val="28"/>
                <w:szCs w:val="22"/>
              </w:rPr>
            </w:rPrChange>
          </w:rPr>
          <w:fldChar w:fldCharType="begin"/>
        </w:r>
        <w:r w:rsidR="00E5156B" w:rsidRPr="00E5156B">
          <w:rPr>
            <w:i w:val="0"/>
            <w:iCs w:val="0"/>
            <w:color w:val="auto"/>
            <w:sz w:val="28"/>
            <w:szCs w:val="28"/>
            <w:rPrChange w:id="1764" w:author="DELL" w:date="2025-12-11T00:25:00Z" w16du:dateUtc="2025-12-10T17:25:00Z">
              <w:rPr>
                <w:color w:val="auto"/>
                <w:sz w:val="28"/>
                <w:szCs w:val="22"/>
              </w:rPr>
            </w:rPrChange>
          </w:rPr>
          <w:instrText xml:space="preserve"> SEQ Hình_3. \* ARABIC </w:instrText>
        </w:r>
      </w:ins>
      <w:r w:rsidR="00E5156B" w:rsidRPr="00E5156B">
        <w:rPr>
          <w:i w:val="0"/>
          <w:iCs w:val="0"/>
          <w:color w:val="auto"/>
          <w:sz w:val="28"/>
          <w:szCs w:val="28"/>
          <w:rPrChange w:id="1765" w:author="DELL" w:date="2025-12-11T00:25:00Z" w16du:dateUtc="2025-12-10T17:25:00Z">
            <w:rPr>
              <w:color w:val="auto"/>
              <w:sz w:val="28"/>
              <w:szCs w:val="22"/>
            </w:rPr>
          </w:rPrChange>
        </w:rPr>
        <w:fldChar w:fldCharType="separate"/>
      </w:r>
      <w:ins w:id="1766" w:author="DELL" w:date="2025-12-12T22:14:00Z" w16du:dateUtc="2025-12-12T15:14:00Z">
        <w:r w:rsidR="009A3885">
          <w:rPr>
            <w:i w:val="0"/>
            <w:iCs w:val="0"/>
            <w:noProof/>
            <w:color w:val="auto"/>
            <w:sz w:val="28"/>
            <w:szCs w:val="28"/>
          </w:rPr>
          <w:t>24</w:t>
        </w:r>
      </w:ins>
      <w:ins w:id="1767" w:author="DELL" w:date="2025-12-11T00:25:00Z" w16du:dateUtc="2025-12-10T17:25:00Z">
        <w:r w:rsidR="00E5156B" w:rsidRPr="00E5156B">
          <w:rPr>
            <w:i w:val="0"/>
            <w:iCs w:val="0"/>
            <w:color w:val="auto"/>
            <w:sz w:val="28"/>
            <w:szCs w:val="28"/>
            <w:rPrChange w:id="1768" w:author="DELL" w:date="2025-12-11T00:25:00Z" w16du:dateUtc="2025-12-10T17:25:00Z">
              <w:rPr>
                <w:color w:val="auto"/>
                <w:sz w:val="28"/>
                <w:szCs w:val="22"/>
              </w:rPr>
            </w:rPrChange>
          </w:rPr>
          <w:fldChar w:fldCharType="end"/>
        </w:r>
        <w:r w:rsidR="00E5156B">
          <w:rPr>
            <w:i w:val="0"/>
            <w:iCs w:val="0"/>
            <w:color w:val="auto"/>
            <w:sz w:val="28"/>
            <w:szCs w:val="28"/>
          </w:rPr>
          <w:t xml:space="preserve"> </w:t>
        </w:r>
      </w:ins>
      <w:r w:rsidRPr="00E5156B">
        <w:rPr>
          <w:i w:val="0"/>
          <w:iCs w:val="0"/>
          <w:color w:val="auto"/>
          <w:sz w:val="28"/>
          <w:szCs w:val="28"/>
          <w:lang w:val="zh-CN"/>
          <w:rPrChange w:id="1769" w:author="DELL" w:date="2025-12-11T00:25:00Z" w16du:dateUtc="2025-12-10T17:25:00Z">
            <w:rPr>
              <w:color w:val="auto"/>
              <w:sz w:val="28"/>
              <w:szCs w:val="22"/>
              <w:lang w:val="zh-CN"/>
            </w:rPr>
          </w:rPrChange>
        </w:rPr>
        <w:t>Danh sách đơn đã lọc theo trạng thái Pending</w:t>
      </w:r>
      <w:bookmarkEnd w:id="1760"/>
    </w:p>
    <w:p w14:paraId="6A74A533" w14:textId="77777777" w:rsidR="00F0715F" w:rsidDel="00E5156B" w:rsidRDefault="00F0715F" w:rsidP="00520757">
      <w:pPr>
        <w:spacing w:line="276" w:lineRule="auto"/>
        <w:rPr>
          <w:del w:id="1770" w:author="DELL" w:date="2025-12-11T00:25:00Z" w16du:dateUtc="2025-12-10T17:25:00Z"/>
          <w:lang w:val="zh-CN"/>
        </w:rPr>
      </w:pPr>
    </w:p>
    <w:p w14:paraId="17F28540" w14:textId="77777777" w:rsidR="00F0715F" w:rsidRDefault="00000000" w:rsidP="00520757">
      <w:pPr>
        <w:spacing w:line="276" w:lineRule="auto"/>
        <w:rPr>
          <w:lang w:val="zh-CN"/>
        </w:rPr>
      </w:pPr>
      <w:r>
        <w:rPr>
          <w:lang w:val="zh-CN"/>
        </w:rPr>
        <w:t xml:space="preserve">Bước </w:t>
      </w:r>
      <w:r>
        <w:t>3</w:t>
      </w:r>
      <w:r>
        <w:rPr>
          <w:lang w:val="zh-CN"/>
        </w:rPr>
        <w:t>: Nhân viên nhấn "Chi tiết" trên một đơn. Hệ thống hiển thị modal với đầy đủ thông tin đơn (tương tự customer xem chi tiết đơn).</w:t>
      </w:r>
    </w:p>
    <w:p w14:paraId="4DEE950E" w14:textId="77777777" w:rsidR="00F0715F" w:rsidRDefault="00000000" w:rsidP="00520757">
      <w:pPr>
        <w:spacing w:line="276" w:lineRule="auto"/>
        <w:rPr>
          <w:lang w:val="zh-CN"/>
        </w:rPr>
      </w:pPr>
      <w:r>
        <w:rPr>
          <w:noProof/>
        </w:rPr>
        <w:drawing>
          <wp:inline distT="0" distB="0" distL="114300" distR="114300" wp14:anchorId="4710FD3B" wp14:editId="71CF8E48">
            <wp:extent cx="5757545" cy="3237230"/>
            <wp:effectExtent l="0" t="0" r="3175" b="889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40"/>
                    <a:stretch>
                      <a:fillRect/>
                    </a:stretch>
                  </pic:blipFill>
                  <pic:spPr>
                    <a:xfrm>
                      <a:off x="0" y="0"/>
                      <a:ext cx="5757545" cy="3237230"/>
                    </a:xfrm>
                    <a:prstGeom prst="rect">
                      <a:avLst/>
                    </a:prstGeom>
                    <a:noFill/>
                    <a:ln>
                      <a:noFill/>
                    </a:ln>
                  </pic:spPr>
                </pic:pic>
              </a:graphicData>
            </a:graphic>
          </wp:inline>
        </w:drawing>
      </w:r>
    </w:p>
    <w:p w14:paraId="54D92BC0" w14:textId="2A3A8401" w:rsidR="00F0715F" w:rsidRPr="00F35039" w:rsidRDefault="00000000">
      <w:pPr>
        <w:pStyle w:val="Caption"/>
        <w:jc w:val="center"/>
        <w:rPr>
          <w:szCs w:val="28"/>
          <w:lang w:val="zh-CN"/>
        </w:rPr>
        <w:pPrChange w:id="1771" w:author="DELL" w:date="2025-12-11T00:25:00Z" w16du:dateUtc="2025-12-10T17:25:00Z">
          <w:pPr>
            <w:spacing w:line="276" w:lineRule="auto"/>
          </w:pPr>
        </w:pPrChange>
      </w:pPr>
      <w:del w:id="1772" w:author="DELL" w:date="2025-12-11T00:25:00Z" w16du:dateUtc="2025-12-10T17:25:00Z">
        <w:r w:rsidRPr="00E5156B" w:rsidDel="00E5156B">
          <w:rPr>
            <w:i w:val="0"/>
            <w:iCs w:val="0"/>
            <w:color w:val="auto"/>
            <w:sz w:val="28"/>
            <w:szCs w:val="28"/>
            <w:lang w:val="zh-CN"/>
            <w:rPrChange w:id="1773" w:author="DELL" w:date="2025-12-11T00:25:00Z" w16du:dateUtc="2025-12-10T17:25:00Z">
              <w:rPr>
                <w:color w:val="auto"/>
                <w:sz w:val="28"/>
                <w:szCs w:val="22"/>
                <w:lang w:val="zh-CN"/>
              </w:rPr>
            </w:rPrChange>
          </w:rPr>
          <w:delText xml:space="preserve">Hình 3.37 - </w:delText>
        </w:r>
      </w:del>
      <w:bookmarkStart w:id="1774" w:name="_Toc216372752"/>
      <w:ins w:id="1775" w:author="DELL" w:date="2025-12-11T00:25:00Z" w16du:dateUtc="2025-12-10T17:25:00Z">
        <w:r w:rsidR="00E5156B" w:rsidRPr="00E5156B">
          <w:rPr>
            <w:i w:val="0"/>
            <w:iCs w:val="0"/>
            <w:color w:val="auto"/>
            <w:sz w:val="28"/>
            <w:szCs w:val="28"/>
            <w:rPrChange w:id="1776" w:author="DELL" w:date="2025-12-11T00:25:00Z" w16du:dateUtc="2025-12-10T17:25:00Z">
              <w:rPr>
                <w:color w:val="auto"/>
                <w:sz w:val="28"/>
                <w:szCs w:val="22"/>
              </w:rPr>
            </w:rPrChange>
          </w:rPr>
          <w:t xml:space="preserve">Hình 3. </w:t>
        </w:r>
        <w:r w:rsidR="00E5156B" w:rsidRPr="00E5156B">
          <w:rPr>
            <w:i w:val="0"/>
            <w:iCs w:val="0"/>
            <w:color w:val="auto"/>
            <w:sz w:val="28"/>
            <w:szCs w:val="28"/>
            <w:rPrChange w:id="1777" w:author="DELL" w:date="2025-12-11T00:25:00Z" w16du:dateUtc="2025-12-10T17:25:00Z">
              <w:rPr>
                <w:color w:val="auto"/>
                <w:sz w:val="28"/>
                <w:szCs w:val="22"/>
              </w:rPr>
            </w:rPrChange>
          </w:rPr>
          <w:fldChar w:fldCharType="begin"/>
        </w:r>
        <w:r w:rsidR="00E5156B" w:rsidRPr="00E5156B">
          <w:rPr>
            <w:i w:val="0"/>
            <w:iCs w:val="0"/>
            <w:color w:val="auto"/>
            <w:sz w:val="28"/>
            <w:szCs w:val="28"/>
            <w:rPrChange w:id="1778" w:author="DELL" w:date="2025-12-11T00:25:00Z" w16du:dateUtc="2025-12-10T17:25:00Z">
              <w:rPr>
                <w:color w:val="auto"/>
                <w:sz w:val="28"/>
                <w:szCs w:val="22"/>
              </w:rPr>
            </w:rPrChange>
          </w:rPr>
          <w:instrText xml:space="preserve"> SEQ Hình_3. \* ARABIC </w:instrText>
        </w:r>
      </w:ins>
      <w:r w:rsidR="00E5156B" w:rsidRPr="00E5156B">
        <w:rPr>
          <w:i w:val="0"/>
          <w:iCs w:val="0"/>
          <w:color w:val="auto"/>
          <w:sz w:val="28"/>
          <w:szCs w:val="28"/>
          <w:rPrChange w:id="1779" w:author="DELL" w:date="2025-12-11T00:25:00Z" w16du:dateUtc="2025-12-10T17:25:00Z">
            <w:rPr>
              <w:color w:val="auto"/>
              <w:sz w:val="28"/>
              <w:szCs w:val="22"/>
            </w:rPr>
          </w:rPrChange>
        </w:rPr>
        <w:fldChar w:fldCharType="separate"/>
      </w:r>
      <w:ins w:id="1780" w:author="DELL" w:date="2025-12-12T22:14:00Z" w16du:dateUtc="2025-12-12T15:14:00Z">
        <w:r w:rsidR="009A3885">
          <w:rPr>
            <w:i w:val="0"/>
            <w:iCs w:val="0"/>
            <w:noProof/>
            <w:color w:val="auto"/>
            <w:sz w:val="28"/>
            <w:szCs w:val="28"/>
          </w:rPr>
          <w:t>25</w:t>
        </w:r>
      </w:ins>
      <w:ins w:id="1781" w:author="DELL" w:date="2025-12-11T00:25:00Z" w16du:dateUtc="2025-12-10T17:25:00Z">
        <w:r w:rsidR="00E5156B" w:rsidRPr="00E5156B">
          <w:rPr>
            <w:i w:val="0"/>
            <w:iCs w:val="0"/>
            <w:color w:val="auto"/>
            <w:sz w:val="28"/>
            <w:szCs w:val="28"/>
            <w:rPrChange w:id="1782" w:author="DELL" w:date="2025-12-11T00:25:00Z" w16du:dateUtc="2025-12-10T17:25:00Z">
              <w:rPr>
                <w:color w:val="auto"/>
                <w:sz w:val="28"/>
                <w:szCs w:val="22"/>
              </w:rPr>
            </w:rPrChange>
          </w:rPr>
          <w:fldChar w:fldCharType="end"/>
        </w:r>
      </w:ins>
      <w:r w:rsidRPr="00E5156B">
        <w:rPr>
          <w:i w:val="0"/>
          <w:iCs w:val="0"/>
          <w:color w:val="auto"/>
          <w:sz w:val="28"/>
          <w:szCs w:val="28"/>
          <w:lang w:val="zh-CN"/>
          <w:rPrChange w:id="1783" w:author="DELL" w:date="2025-12-11T00:25:00Z" w16du:dateUtc="2025-12-10T17:25:00Z">
            <w:rPr>
              <w:color w:val="auto"/>
              <w:sz w:val="28"/>
              <w:szCs w:val="22"/>
              <w:lang w:val="zh-CN"/>
            </w:rPr>
          </w:rPrChange>
        </w:rPr>
        <w:t>Modal chi tiết đơn hàng (Staff view)</w:t>
      </w:r>
      <w:bookmarkEnd w:id="1774"/>
    </w:p>
    <w:p w14:paraId="2A7053A5" w14:textId="77777777" w:rsidR="00F0715F" w:rsidDel="00E5156B" w:rsidRDefault="00F0715F" w:rsidP="00520757">
      <w:pPr>
        <w:spacing w:line="276" w:lineRule="auto"/>
        <w:rPr>
          <w:del w:id="1784" w:author="DELL" w:date="2025-12-11T00:25:00Z" w16du:dateUtc="2025-12-10T17:25:00Z"/>
          <w:lang w:val="zh-CN"/>
        </w:rPr>
      </w:pPr>
    </w:p>
    <w:p w14:paraId="3245B430" w14:textId="77777777" w:rsidR="00F0715F" w:rsidRDefault="00000000" w:rsidP="00520757">
      <w:pPr>
        <w:spacing w:line="276" w:lineRule="auto"/>
        <w:rPr>
          <w:lang w:val="zh-CN"/>
        </w:rPr>
      </w:pPr>
      <w:r>
        <w:rPr>
          <w:lang w:val="zh-CN"/>
        </w:rPr>
        <w:t xml:space="preserve">Bước </w:t>
      </w:r>
      <w:r>
        <w:t>4</w:t>
      </w:r>
      <w:r>
        <w:rPr>
          <w:lang w:val="zh-CN"/>
        </w:rPr>
        <w:t>: Nhân viên nhấn "Cập nhật trạng thái". Hệ thống hiển thị dropdown với các trạng thái có thể chuyển:</w:t>
      </w:r>
    </w:p>
    <w:p w14:paraId="371E67B6" w14:textId="77777777" w:rsidR="00F0715F" w:rsidDel="00E5156B" w:rsidRDefault="00F0715F" w:rsidP="00520757">
      <w:pPr>
        <w:spacing w:line="276" w:lineRule="auto"/>
        <w:rPr>
          <w:del w:id="1785" w:author="DELL" w:date="2025-12-11T00:25:00Z" w16du:dateUtc="2025-12-10T17:25:00Z"/>
          <w:lang w:val="zh-CN"/>
        </w:rPr>
      </w:pPr>
    </w:p>
    <w:p w14:paraId="247D7587" w14:textId="77777777" w:rsidR="00F0715F" w:rsidRDefault="00000000" w:rsidP="00520757">
      <w:pPr>
        <w:spacing w:line="276" w:lineRule="auto"/>
        <w:rPr>
          <w:lang w:val="zh-CN"/>
        </w:rPr>
      </w:pPr>
      <w:r>
        <w:rPr>
          <w:lang w:val="zh-CN"/>
        </w:rPr>
        <w:t>- Từ Pending: có thể chọn Processing hoặc Cancelled</w:t>
      </w:r>
    </w:p>
    <w:p w14:paraId="7C128FA9" w14:textId="77777777" w:rsidR="00F0715F" w:rsidRDefault="00000000" w:rsidP="00520757">
      <w:pPr>
        <w:spacing w:line="276" w:lineRule="auto"/>
        <w:rPr>
          <w:lang w:val="zh-CN"/>
        </w:rPr>
      </w:pPr>
      <w:r>
        <w:rPr>
          <w:lang w:val="zh-CN"/>
        </w:rPr>
        <w:t>- Từ Processing: có thể chọn Completed hoặc Cancelled</w:t>
      </w:r>
    </w:p>
    <w:p w14:paraId="6F1E3B81" w14:textId="77777777" w:rsidR="00F0715F" w:rsidRDefault="00000000" w:rsidP="00520757">
      <w:pPr>
        <w:spacing w:line="276" w:lineRule="auto"/>
        <w:rPr>
          <w:lang w:val="zh-CN"/>
        </w:rPr>
      </w:pPr>
      <w:r>
        <w:rPr>
          <w:noProof/>
        </w:rPr>
        <w:drawing>
          <wp:inline distT="0" distB="0" distL="114300" distR="114300" wp14:anchorId="429255CB" wp14:editId="02F22D7C">
            <wp:extent cx="5757545" cy="3237230"/>
            <wp:effectExtent l="0" t="0" r="3175" b="889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41"/>
                    <a:stretch>
                      <a:fillRect/>
                    </a:stretch>
                  </pic:blipFill>
                  <pic:spPr>
                    <a:xfrm>
                      <a:off x="0" y="0"/>
                      <a:ext cx="5757545" cy="3237230"/>
                    </a:xfrm>
                    <a:prstGeom prst="rect">
                      <a:avLst/>
                    </a:prstGeom>
                    <a:noFill/>
                    <a:ln>
                      <a:noFill/>
                    </a:ln>
                  </pic:spPr>
                </pic:pic>
              </a:graphicData>
            </a:graphic>
          </wp:inline>
        </w:drawing>
      </w:r>
    </w:p>
    <w:p w14:paraId="75DDC077" w14:textId="25154CD7" w:rsidR="00F0715F" w:rsidRPr="00F35039" w:rsidRDefault="00000000">
      <w:pPr>
        <w:pStyle w:val="Caption"/>
        <w:jc w:val="center"/>
        <w:rPr>
          <w:szCs w:val="28"/>
          <w:lang w:val="zh-CN"/>
        </w:rPr>
        <w:pPrChange w:id="1786" w:author="DELL" w:date="2025-12-11T00:26:00Z" w16du:dateUtc="2025-12-10T17:26:00Z">
          <w:pPr>
            <w:spacing w:line="276" w:lineRule="auto"/>
          </w:pPr>
        </w:pPrChange>
      </w:pPr>
      <w:del w:id="1787" w:author="DELL" w:date="2025-12-11T00:26:00Z" w16du:dateUtc="2025-12-10T17:26:00Z">
        <w:r w:rsidRPr="00E5156B" w:rsidDel="00E5156B">
          <w:rPr>
            <w:i w:val="0"/>
            <w:iCs w:val="0"/>
            <w:color w:val="auto"/>
            <w:sz w:val="28"/>
            <w:szCs w:val="28"/>
            <w:lang w:val="zh-CN"/>
            <w:rPrChange w:id="1788" w:author="DELL" w:date="2025-12-11T00:26:00Z" w16du:dateUtc="2025-12-10T17:26:00Z">
              <w:rPr>
                <w:color w:val="auto"/>
                <w:sz w:val="28"/>
                <w:szCs w:val="22"/>
                <w:lang w:val="zh-CN"/>
              </w:rPr>
            </w:rPrChange>
          </w:rPr>
          <w:delText xml:space="preserve">Hình 3.38 - </w:delText>
        </w:r>
      </w:del>
      <w:bookmarkStart w:id="1789" w:name="_Toc216372753"/>
      <w:ins w:id="1790" w:author="DELL" w:date="2025-12-11T00:26:00Z" w16du:dateUtc="2025-12-10T17:26:00Z">
        <w:r w:rsidR="00E5156B" w:rsidRPr="00E5156B">
          <w:rPr>
            <w:i w:val="0"/>
            <w:iCs w:val="0"/>
            <w:color w:val="auto"/>
            <w:sz w:val="28"/>
            <w:szCs w:val="28"/>
            <w:rPrChange w:id="1791" w:author="DELL" w:date="2025-12-11T00:26:00Z" w16du:dateUtc="2025-12-10T17:26:00Z">
              <w:rPr>
                <w:color w:val="auto"/>
                <w:sz w:val="28"/>
                <w:szCs w:val="22"/>
              </w:rPr>
            </w:rPrChange>
          </w:rPr>
          <w:t xml:space="preserve">Hình 3. </w:t>
        </w:r>
        <w:r w:rsidR="00E5156B" w:rsidRPr="00E5156B">
          <w:rPr>
            <w:i w:val="0"/>
            <w:iCs w:val="0"/>
            <w:color w:val="auto"/>
            <w:sz w:val="28"/>
            <w:szCs w:val="28"/>
            <w:rPrChange w:id="1792" w:author="DELL" w:date="2025-12-11T00:26:00Z" w16du:dateUtc="2025-12-10T17:26:00Z">
              <w:rPr>
                <w:color w:val="auto"/>
                <w:sz w:val="28"/>
                <w:szCs w:val="22"/>
              </w:rPr>
            </w:rPrChange>
          </w:rPr>
          <w:fldChar w:fldCharType="begin"/>
        </w:r>
        <w:r w:rsidR="00E5156B" w:rsidRPr="00E5156B">
          <w:rPr>
            <w:i w:val="0"/>
            <w:iCs w:val="0"/>
            <w:color w:val="auto"/>
            <w:sz w:val="28"/>
            <w:szCs w:val="28"/>
            <w:rPrChange w:id="1793" w:author="DELL" w:date="2025-12-11T00:26:00Z" w16du:dateUtc="2025-12-10T17:26:00Z">
              <w:rPr>
                <w:color w:val="auto"/>
                <w:sz w:val="28"/>
                <w:szCs w:val="22"/>
              </w:rPr>
            </w:rPrChange>
          </w:rPr>
          <w:instrText xml:space="preserve"> SEQ Hình_3. \* ARABIC </w:instrText>
        </w:r>
      </w:ins>
      <w:r w:rsidR="00E5156B" w:rsidRPr="00E5156B">
        <w:rPr>
          <w:i w:val="0"/>
          <w:iCs w:val="0"/>
          <w:color w:val="auto"/>
          <w:sz w:val="28"/>
          <w:szCs w:val="28"/>
          <w:rPrChange w:id="1794" w:author="DELL" w:date="2025-12-11T00:26:00Z" w16du:dateUtc="2025-12-10T17:26:00Z">
            <w:rPr>
              <w:color w:val="auto"/>
              <w:sz w:val="28"/>
              <w:szCs w:val="22"/>
            </w:rPr>
          </w:rPrChange>
        </w:rPr>
        <w:fldChar w:fldCharType="separate"/>
      </w:r>
      <w:ins w:id="1795" w:author="DELL" w:date="2025-12-12T22:14:00Z" w16du:dateUtc="2025-12-12T15:14:00Z">
        <w:r w:rsidR="009A3885">
          <w:rPr>
            <w:i w:val="0"/>
            <w:iCs w:val="0"/>
            <w:noProof/>
            <w:color w:val="auto"/>
            <w:sz w:val="28"/>
            <w:szCs w:val="28"/>
          </w:rPr>
          <w:t>26</w:t>
        </w:r>
      </w:ins>
      <w:ins w:id="1796" w:author="DELL" w:date="2025-12-11T00:26:00Z" w16du:dateUtc="2025-12-10T17:26:00Z">
        <w:r w:rsidR="00E5156B" w:rsidRPr="00E5156B">
          <w:rPr>
            <w:i w:val="0"/>
            <w:iCs w:val="0"/>
            <w:color w:val="auto"/>
            <w:sz w:val="28"/>
            <w:szCs w:val="28"/>
            <w:rPrChange w:id="1797" w:author="DELL" w:date="2025-12-11T00:26:00Z" w16du:dateUtc="2025-12-10T17:26:00Z">
              <w:rPr>
                <w:color w:val="auto"/>
                <w:sz w:val="28"/>
                <w:szCs w:val="22"/>
              </w:rPr>
            </w:rPrChange>
          </w:rPr>
          <w:fldChar w:fldCharType="end"/>
        </w:r>
        <w:r w:rsidR="00E5156B" w:rsidRPr="00E5156B">
          <w:rPr>
            <w:i w:val="0"/>
            <w:iCs w:val="0"/>
            <w:color w:val="auto"/>
            <w:sz w:val="28"/>
            <w:szCs w:val="28"/>
            <w:rPrChange w:id="1798" w:author="DELL" w:date="2025-12-11T00:26:00Z" w16du:dateUtc="2025-12-10T17:26:00Z">
              <w:rPr>
                <w:color w:val="auto"/>
                <w:sz w:val="28"/>
                <w:szCs w:val="22"/>
              </w:rPr>
            </w:rPrChange>
          </w:rPr>
          <w:t xml:space="preserve"> </w:t>
        </w:r>
      </w:ins>
      <w:r w:rsidRPr="00E5156B">
        <w:rPr>
          <w:i w:val="0"/>
          <w:iCs w:val="0"/>
          <w:color w:val="auto"/>
          <w:sz w:val="28"/>
          <w:szCs w:val="28"/>
          <w:lang w:val="zh-CN"/>
          <w:rPrChange w:id="1799" w:author="DELL" w:date="2025-12-11T00:26:00Z" w16du:dateUtc="2025-12-10T17:26:00Z">
            <w:rPr>
              <w:color w:val="auto"/>
              <w:sz w:val="28"/>
              <w:szCs w:val="22"/>
              <w:lang w:val="zh-CN"/>
            </w:rPr>
          </w:rPrChange>
        </w:rPr>
        <w:t>Dropdown cập nhật trạng thái đơn hàng</w:t>
      </w:r>
      <w:bookmarkEnd w:id="1789"/>
    </w:p>
    <w:p w14:paraId="572D9821" w14:textId="77777777" w:rsidR="00F0715F" w:rsidDel="00E5156B" w:rsidRDefault="00F0715F" w:rsidP="00520757">
      <w:pPr>
        <w:spacing w:line="276" w:lineRule="auto"/>
        <w:rPr>
          <w:del w:id="1800" w:author="DELL" w:date="2025-12-11T00:26:00Z" w16du:dateUtc="2025-12-10T17:26:00Z"/>
          <w:lang w:val="zh-CN"/>
        </w:rPr>
      </w:pPr>
    </w:p>
    <w:p w14:paraId="0B32106B" w14:textId="77777777" w:rsidR="00F0715F" w:rsidRDefault="00000000" w:rsidP="00520757">
      <w:pPr>
        <w:spacing w:line="276" w:lineRule="auto"/>
        <w:rPr>
          <w:lang w:val="zh-CN"/>
        </w:rPr>
      </w:pPr>
      <w:r>
        <w:rPr>
          <w:lang w:val="zh-CN"/>
        </w:rPr>
        <w:t xml:space="preserve">Bước </w:t>
      </w:r>
      <w:r>
        <w:t>5</w:t>
      </w:r>
      <w:r>
        <w:rPr>
          <w:lang w:val="zh-CN"/>
        </w:rPr>
        <w:t>: Hệ thống cập nhật trạng thái trong DB, hiển thị toast "Đã cập nhật trạng thái đơn hàng" và refresh danh sách.</w:t>
      </w:r>
    </w:p>
    <w:p w14:paraId="1AAC97F7" w14:textId="77777777" w:rsidR="00F0715F" w:rsidRDefault="00000000" w:rsidP="00520757">
      <w:pPr>
        <w:spacing w:line="276" w:lineRule="auto"/>
        <w:rPr>
          <w:lang w:val="zh-CN"/>
        </w:rPr>
      </w:pPr>
      <w:r>
        <w:rPr>
          <w:noProof/>
        </w:rPr>
        <w:lastRenderedPageBreak/>
        <w:drawing>
          <wp:inline distT="0" distB="0" distL="114300" distR="114300" wp14:anchorId="1FC78E45" wp14:editId="45A9A497">
            <wp:extent cx="5757545" cy="3237230"/>
            <wp:effectExtent l="0" t="0" r="3175"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42"/>
                    <a:stretch>
                      <a:fillRect/>
                    </a:stretch>
                  </pic:blipFill>
                  <pic:spPr>
                    <a:xfrm>
                      <a:off x="0" y="0"/>
                      <a:ext cx="5757545" cy="3237230"/>
                    </a:xfrm>
                    <a:prstGeom prst="rect">
                      <a:avLst/>
                    </a:prstGeom>
                    <a:noFill/>
                    <a:ln>
                      <a:noFill/>
                    </a:ln>
                  </pic:spPr>
                </pic:pic>
              </a:graphicData>
            </a:graphic>
          </wp:inline>
        </w:drawing>
      </w:r>
    </w:p>
    <w:p w14:paraId="6A4E8FF5" w14:textId="3984A434" w:rsidR="00F0715F" w:rsidRPr="00F35039" w:rsidRDefault="00000000">
      <w:pPr>
        <w:pStyle w:val="Caption"/>
        <w:jc w:val="center"/>
        <w:rPr>
          <w:szCs w:val="28"/>
          <w:lang w:val="zh-CN"/>
        </w:rPr>
        <w:pPrChange w:id="1801" w:author="DELL" w:date="2025-12-11T00:26:00Z" w16du:dateUtc="2025-12-10T17:26:00Z">
          <w:pPr>
            <w:spacing w:line="276" w:lineRule="auto"/>
          </w:pPr>
        </w:pPrChange>
      </w:pPr>
      <w:del w:id="1802" w:author="DELL" w:date="2025-12-11T00:26:00Z" w16du:dateUtc="2025-12-10T17:26:00Z">
        <w:r w:rsidRPr="00E5156B" w:rsidDel="00E5156B">
          <w:rPr>
            <w:i w:val="0"/>
            <w:iCs w:val="0"/>
            <w:color w:val="auto"/>
            <w:sz w:val="28"/>
            <w:szCs w:val="28"/>
            <w:lang w:val="zh-CN"/>
            <w:rPrChange w:id="1803" w:author="DELL" w:date="2025-12-11T00:26:00Z" w16du:dateUtc="2025-12-10T17:26:00Z">
              <w:rPr>
                <w:color w:val="auto"/>
                <w:sz w:val="28"/>
                <w:szCs w:val="22"/>
                <w:lang w:val="zh-CN"/>
              </w:rPr>
            </w:rPrChange>
          </w:rPr>
          <w:delText xml:space="preserve">Hình 3.40 - </w:delText>
        </w:r>
      </w:del>
      <w:bookmarkStart w:id="1804" w:name="_Toc216372754"/>
      <w:ins w:id="1805" w:author="DELL" w:date="2025-12-11T00:26:00Z" w16du:dateUtc="2025-12-10T17:26:00Z">
        <w:r w:rsidR="00E5156B" w:rsidRPr="00E5156B">
          <w:rPr>
            <w:i w:val="0"/>
            <w:iCs w:val="0"/>
            <w:color w:val="auto"/>
            <w:sz w:val="28"/>
            <w:szCs w:val="28"/>
            <w:rPrChange w:id="1806" w:author="DELL" w:date="2025-12-11T00:26:00Z" w16du:dateUtc="2025-12-10T17:26:00Z">
              <w:rPr>
                <w:color w:val="auto"/>
                <w:sz w:val="28"/>
                <w:szCs w:val="22"/>
              </w:rPr>
            </w:rPrChange>
          </w:rPr>
          <w:t xml:space="preserve">Hình 3. </w:t>
        </w:r>
        <w:r w:rsidR="00E5156B" w:rsidRPr="00E5156B">
          <w:rPr>
            <w:i w:val="0"/>
            <w:iCs w:val="0"/>
            <w:color w:val="auto"/>
            <w:sz w:val="28"/>
            <w:szCs w:val="28"/>
            <w:rPrChange w:id="1807" w:author="DELL" w:date="2025-12-11T00:26:00Z" w16du:dateUtc="2025-12-10T17:26:00Z">
              <w:rPr>
                <w:color w:val="auto"/>
                <w:sz w:val="28"/>
                <w:szCs w:val="22"/>
              </w:rPr>
            </w:rPrChange>
          </w:rPr>
          <w:fldChar w:fldCharType="begin"/>
        </w:r>
        <w:r w:rsidR="00E5156B" w:rsidRPr="00E5156B">
          <w:rPr>
            <w:i w:val="0"/>
            <w:iCs w:val="0"/>
            <w:color w:val="auto"/>
            <w:sz w:val="28"/>
            <w:szCs w:val="28"/>
            <w:rPrChange w:id="1808" w:author="DELL" w:date="2025-12-11T00:26:00Z" w16du:dateUtc="2025-12-10T17:26:00Z">
              <w:rPr>
                <w:color w:val="auto"/>
                <w:sz w:val="28"/>
                <w:szCs w:val="22"/>
              </w:rPr>
            </w:rPrChange>
          </w:rPr>
          <w:instrText xml:space="preserve"> SEQ Hình_3. \* ARABIC </w:instrText>
        </w:r>
      </w:ins>
      <w:r w:rsidR="00E5156B" w:rsidRPr="00E5156B">
        <w:rPr>
          <w:i w:val="0"/>
          <w:iCs w:val="0"/>
          <w:color w:val="auto"/>
          <w:sz w:val="28"/>
          <w:szCs w:val="28"/>
          <w:rPrChange w:id="1809" w:author="DELL" w:date="2025-12-11T00:26:00Z" w16du:dateUtc="2025-12-10T17:26:00Z">
            <w:rPr>
              <w:color w:val="auto"/>
              <w:sz w:val="28"/>
              <w:szCs w:val="22"/>
            </w:rPr>
          </w:rPrChange>
        </w:rPr>
        <w:fldChar w:fldCharType="separate"/>
      </w:r>
      <w:ins w:id="1810" w:author="DELL" w:date="2025-12-12T22:14:00Z" w16du:dateUtc="2025-12-12T15:14:00Z">
        <w:r w:rsidR="009A3885">
          <w:rPr>
            <w:i w:val="0"/>
            <w:iCs w:val="0"/>
            <w:noProof/>
            <w:color w:val="auto"/>
            <w:sz w:val="28"/>
            <w:szCs w:val="28"/>
          </w:rPr>
          <w:t>27</w:t>
        </w:r>
      </w:ins>
      <w:ins w:id="1811" w:author="DELL" w:date="2025-12-11T00:26:00Z" w16du:dateUtc="2025-12-10T17:26:00Z">
        <w:r w:rsidR="00E5156B" w:rsidRPr="00E5156B">
          <w:rPr>
            <w:i w:val="0"/>
            <w:iCs w:val="0"/>
            <w:color w:val="auto"/>
            <w:sz w:val="28"/>
            <w:szCs w:val="28"/>
            <w:rPrChange w:id="1812" w:author="DELL" w:date="2025-12-11T00:26:00Z" w16du:dateUtc="2025-12-10T17:26:00Z">
              <w:rPr>
                <w:color w:val="auto"/>
                <w:sz w:val="28"/>
                <w:szCs w:val="22"/>
              </w:rPr>
            </w:rPrChange>
          </w:rPr>
          <w:fldChar w:fldCharType="end"/>
        </w:r>
        <w:r w:rsidR="00E5156B" w:rsidRPr="00E5156B">
          <w:rPr>
            <w:i w:val="0"/>
            <w:iCs w:val="0"/>
            <w:color w:val="auto"/>
            <w:sz w:val="28"/>
            <w:szCs w:val="28"/>
            <w:rPrChange w:id="1813" w:author="DELL" w:date="2025-12-11T00:26:00Z" w16du:dateUtc="2025-12-10T17:26:00Z">
              <w:rPr>
                <w:color w:val="auto"/>
                <w:sz w:val="28"/>
                <w:szCs w:val="22"/>
              </w:rPr>
            </w:rPrChange>
          </w:rPr>
          <w:t xml:space="preserve"> </w:t>
        </w:r>
      </w:ins>
      <w:r w:rsidRPr="00E5156B">
        <w:rPr>
          <w:i w:val="0"/>
          <w:iCs w:val="0"/>
          <w:color w:val="auto"/>
          <w:sz w:val="28"/>
          <w:szCs w:val="28"/>
          <w:lang w:val="zh-CN"/>
          <w:rPrChange w:id="1814" w:author="DELL" w:date="2025-12-11T00:26:00Z" w16du:dateUtc="2025-12-10T17:26:00Z">
            <w:rPr>
              <w:color w:val="auto"/>
              <w:sz w:val="28"/>
              <w:szCs w:val="22"/>
              <w:lang w:val="zh-CN"/>
            </w:rPr>
          </w:rPrChange>
        </w:rPr>
        <w:t>Thông báo cập nhật thành công và đơn có trạng thái mới</w:t>
      </w:r>
      <w:bookmarkEnd w:id="1804"/>
    </w:p>
    <w:p w14:paraId="62F590CE" w14:textId="77777777" w:rsidR="00F0715F" w:rsidDel="00E5156B" w:rsidRDefault="00F0715F">
      <w:pPr>
        <w:pStyle w:val="Heading1"/>
        <w:numPr>
          <w:ilvl w:val="0"/>
          <w:numId w:val="0"/>
        </w:numPr>
        <w:ind w:left="1152" w:hanging="432"/>
        <w:rPr>
          <w:del w:id="1815" w:author="DELL" w:date="2025-12-11T00:26:00Z" w16du:dateUtc="2025-12-10T17:26:00Z"/>
          <w:lang w:val="zh-CN"/>
        </w:rPr>
        <w:pPrChange w:id="1816" w:author="DELL" w:date="2025-12-11T00:27:00Z" w16du:dateUtc="2025-12-10T17:27:00Z">
          <w:pPr>
            <w:spacing w:line="276" w:lineRule="auto"/>
          </w:pPr>
        </w:pPrChange>
      </w:pPr>
    </w:p>
    <w:p w14:paraId="01C110C5" w14:textId="5A0B2966" w:rsidR="00F0715F" w:rsidDel="00E45506" w:rsidRDefault="00E5156B">
      <w:pPr>
        <w:pStyle w:val="Heading1"/>
        <w:numPr>
          <w:ilvl w:val="0"/>
          <w:numId w:val="0"/>
        </w:numPr>
        <w:rPr>
          <w:del w:id="1817" w:author="DELL" w:date="2025-12-12T13:51:00Z" w16du:dateUtc="2025-12-12T06:51:00Z"/>
          <w:bCs/>
          <w:lang w:val="zh-CN"/>
        </w:rPr>
        <w:pPrChange w:id="1818" w:author="DELL" w:date="2025-12-11T00:27:00Z" w16du:dateUtc="2025-12-10T17:27:00Z">
          <w:pPr>
            <w:spacing w:line="276" w:lineRule="auto"/>
          </w:pPr>
        </w:pPrChange>
      </w:pPr>
      <w:bookmarkStart w:id="1819" w:name="_Toc216307589"/>
      <w:bookmarkStart w:id="1820" w:name="_Toc216307941"/>
      <w:bookmarkStart w:id="1821" w:name="_Toc216373527"/>
      <w:bookmarkStart w:id="1822" w:name="_Toc216440175"/>
      <w:bookmarkStart w:id="1823" w:name="_Toc216441991"/>
      <w:ins w:id="1824" w:author="DELL" w:date="2025-12-11T00:27:00Z" w16du:dateUtc="2025-12-10T17:27:00Z">
        <w:r>
          <w:rPr>
            <w:bCs/>
          </w:rPr>
          <w:t xml:space="preserve">4.3. </w:t>
        </w:r>
      </w:ins>
      <w:del w:id="1825" w:author="DELL" w:date="2025-12-11T00:27:00Z" w16du:dateUtc="2025-12-10T17:27:00Z">
        <w:r w:rsidDel="00E5156B">
          <w:rPr>
            <w:bCs/>
          </w:rPr>
          <w:delText>4</w:delText>
        </w:r>
        <w:r w:rsidDel="00E5156B">
          <w:rPr>
            <w:bCs/>
            <w:lang w:val="zh-CN"/>
          </w:rPr>
          <w:delText>.3</w:delText>
        </w:r>
        <w:r w:rsidDel="00E5156B">
          <w:rPr>
            <w:bCs/>
          </w:rPr>
          <w:delText xml:space="preserve">. </w:delText>
        </w:r>
      </w:del>
      <w:r>
        <w:rPr>
          <w:bCs/>
          <w:lang w:val="zh-CN"/>
        </w:rPr>
        <w:t>Chức năng dành cho quản trị viên (Admin Features)</w:t>
      </w:r>
      <w:bookmarkEnd w:id="1819"/>
      <w:bookmarkEnd w:id="1820"/>
      <w:bookmarkEnd w:id="1821"/>
      <w:bookmarkEnd w:id="1822"/>
      <w:bookmarkEnd w:id="1823"/>
    </w:p>
    <w:p w14:paraId="66AD188D" w14:textId="77777777" w:rsidR="00F0715F" w:rsidRPr="00E45506" w:rsidRDefault="00F0715F">
      <w:pPr>
        <w:pStyle w:val="Heading1"/>
        <w:numPr>
          <w:ilvl w:val="0"/>
          <w:numId w:val="0"/>
        </w:numPr>
        <w:rPr>
          <w:lang w:val="vi-VN"/>
          <w:rPrChange w:id="1826" w:author="DELL" w:date="2025-12-12T13:51:00Z" w16du:dateUtc="2025-12-12T06:51:00Z">
            <w:rPr/>
          </w:rPrChange>
        </w:rPr>
        <w:pPrChange w:id="1827" w:author="DELL" w:date="2025-12-12T13:51:00Z" w16du:dateUtc="2025-12-12T06:51:00Z">
          <w:pPr>
            <w:spacing w:line="276" w:lineRule="auto"/>
          </w:pPr>
        </w:pPrChange>
      </w:pPr>
    </w:p>
    <w:p w14:paraId="1993C1E7" w14:textId="77777777" w:rsidR="00F0715F" w:rsidRDefault="00000000">
      <w:pPr>
        <w:pStyle w:val="Heading3"/>
        <w:pPrChange w:id="1828" w:author="DELL" w:date="2025-12-12T13:52:00Z" w16du:dateUtc="2025-12-12T06:52:00Z">
          <w:pPr>
            <w:spacing w:line="276" w:lineRule="auto"/>
          </w:pPr>
        </w:pPrChange>
      </w:pPr>
      <w:bookmarkStart w:id="1829" w:name="_Toc216307590"/>
      <w:bookmarkStart w:id="1830" w:name="_Toc216307942"/>
      <w:bookmarkStart w:id="1831" w:name="_Toc216308027"/>
      <w:bookmarkStart w:id="1832" w:name="_Toc216373528"/>
      <w:r>
        <w:t>4.3.1. Chức năng xem Dashboard Admin</w:t>
      </w:r>
      <w:bookmarkEnd w:id="1829"/>
      <w:bookmarkEnd w:id="1830"/>
      <w:bookmarkEnd w:id="1831"/>
      <w:bookmarkEnd w:id="1832"/>
    </w:p>
    <w:p w14:paraId="54827BE1" w14:textId="397B1F78" w:rsidR="00F0715F" w:rsidDel="00E5156B" w:rsidRDefault="00E5156B" w:rsidP="00520757">
      <w:pPr>
        <w:spacing w:line="276" w:lineRule="auto"/>
        <w:rPr>
          <w:del w:id="1833" w:author="DELL" w:date="2025-12-11T00:27:00Z" w16du:dateUtc="2025-12-10T17:27:00Z"/>
          <w:lang w:val="zh-CN"/>
        </w:rPr>
      </w:pPr>
      <w:ins w:id="1834" w:author="DELL" w:date="2025-12-11T00:27:00Z" w16du:dateUtc="2025-12-10T17:27:00Z">
        <w:r>
          <w:t xml:space="preserve">- </w:t>
        </w:r>
      </w:ins>
    </w:p>
    <w:p w14:paraId="2CD75316" w14:textId="77777777" w:rsidR="00F0715F" w:rsidRPr="00E5156B" w:rsidRDefault="00000000">
      <w:pPr>
        <w:spacing w:line="276" w:lineRule="auto"/>
        <w:rPr>
          <w:lang w:val="zh-CN"/>
        </w:rPr>
        <w:pPrChange w:id="1835" w:author="DELL" w:date="2025-12-11T00:27:00Z" w16du:dateUtc="2025-12-10T17:27:00Z">
          <w:pPr>
            <w:pStyle w:val="ListParagraph"/>
            <w:numPr>
              <w:numId w:val="3"/>
            </w:numPr>
            <w:spacing w:line="276" w:lineRule="auto"/>
            <w:ind w:hanging="360"/>
          </w:pPr>
        </w:pPrChange>
      </w:pPr>
      <w:r w:rsidRPr="00E5156B">
        <w:rPr>
          <w:lang w:val="zh-CN"/>
        </w:rPr>
        <w:t>Mô tả: Hiển thị thống kê tổng quan toàn hệ thống cho quản trị viên.</w:t>
      </w:r>
    </w:p>
    <w:p w14:paraId="5B9B3F7E" w14:textId="03FBB5A8" w:rsidR="00F0715F" w:rsidRPr="00ED11BD" w:rsidDel="00E5156B" w:rsidRDefault="00ED11BD">
      <w:pPr>
        <w:spacing w:line="240" w:lineRule="auto"/>
        <w:rPr>
          <w:del w:id="1836" w:author="DELL" w:date="2025-12-11T00:27:00Z" w16du:dateUtc="2025-12-10T17:27:00Z"/>
          <w:lang w:val="vi-VN"/>
          <w:rPrChange w:id="1837" w:author="DELL" w:date="2025-12-11T00:27:00Z" w16du:dateUtc="2025-12-10T17:27:00Z">
            <w:rPr>
              <w:del w:id="1838" w:author="DELL" w:date="2025-12-11T00:27:00Z" w16du:dateUtc="2025-12-10T17:27:00Z"/>
              <w:lang w:val="zh-CN"/>
            </w:rPr>
          </w:rPrChange>
        </w:rPr>
        <w:pPrChange w:id="1839" w:author="DELL" w:date="2025-12-11T00:27:00Z" w16du:dateUtc="2025-12-10T17:27:00Z">
          <w:pPr>
            <w:spacing w:line="276" w:lineRule="auto"/>
          </w:pPr>
        </w:pPrChange>
      </w:pPr>
      <w:ins w:id="1840" w:author="DELL" w:date="2025-12-11T00:27:00Z" w16du:dateUtc="2025-12-10T17:27:00Z">
        <w:r>
          <w:t>-</w:t>
        </w:r>
      </w:ins>
    </w:p>
    <w:p w14:paraId="6DDFB011" w14:textId="77777777" w:rsidR="00F0715F" w:rsidRPr="00E5156B" w:rsidRDefault="00000000">
      <w:pPr>
        <w:rPr>
          <w:lang w:val="zh-CN"/>
        </w:rPr>
        <w:pPrChange w:id="1841" w:author="DELL" w:date="2025-12-11T00:27:00Z" w16du:dateUtc="2025-12-10T17:27:00Z">
          <w:pPr>
            <w:pStyle w:val="ListParagraph"/>
            <w:numPr>
              <w:numId w:val="3"/>
            </w:numPr>
            <w:spacing w:line="276" w:lineRule="auto"/>
            <w:ind w:hanging="360"/>
          </w:pPr>
        </w:pPrChange>
      </w:pPr>
      <w:r w:rsidRPr="00E5156B">
        <w:rPr>
          <w:lang w:val="zh-CN"/>
        </w:rPr>
        <w:t>Luồng thực hiện:</w:t>
      </w:r>
    </w:p>
    <w:p w14:paraId="39728093" w14:textId="77777777" w:rsidR="00F0715F" w:rsidDel="00ED11BD" w:rsidRDefault="00F0715F" w:rsidP="00520757">
      <w:pPr>
        <w:spacing w:line="276" w:lineRule="auto"/>
        <w:rPr>
          <w:del w:id="1842" w:author="DELL" w:date="2025-12-11T00:27:00Z" w16du:dateUtc="2025-12-10T17:27:00Z"/>
          <w:lang w:val="zh-CN"/>
        </w:rPr>
      </w:pPr>
    </w:p>
    <w:p w14:paraId="78BB5FBD" w14:textId="77777777" w:rsidR="00F0715F" w:rsidRDefault="00000000" w:rsidP="00520757">
      <w:pPr>
        <w:spacing w:line="276" w:lineRule="auto"/>
        <w:rPr>
          <w:lang w:val="zh-CN"/>
        </w:rPr>
      </w:pPr>
      <w:r>
        <w:rPr>
          <w:lang w:val="zh-CN"/>
        </w:rPr>
        <w:t>Bước 1: Admin đăng nhập, hệ thống redirect về Admin Dashboard hiển thị:</w:t>
      </w:r>
    </w:p>
    <w:p w14:paraId="4754DBC8" w14:textId="77777777" w:rsidR="00F0715F" w:rsidDel="00ED11BD" w:rsidRDefault="00F0715F" w:rsidP="00520757">
      <w:pPr>
        <w:spacing w:line="276" w:lineRule="auto"/>
        <w:rPr>
          <w:del w:id="1843" w:author="DELL" w:date="2025-12-11T00:27:00Z" w16du:dateUtc="2025-12-10T17:27:00Z"/>
          <w:lang w:val="zh-CN"/>
        </w:rPr>
      </w:pPr>
    </w:p>
    <w:p w14:paraId="1D8066E4" w14:textId="77777777" w:rsidR="00F0715F" w:rsidRDefault="00000000" w:rsidP="00520757">
      <w:pPr>
        <w:spacing w:line="276" w:lineRule="auto"/>
        <w:rPr>
          <w:lang w:val="zh-CN"/>
        </w:rPr>
      </w:pPr>
      <w:r>
        <w:rPr>
          <w:lang w:val="zh-CN"/>
        </w:rPr>
        <w:t>- Widget thống kê: Tổng doanh thu (tháng này), Tổng đơn hàng, Tổng khách hàng, Tổng sản phẩm</w:t>
      </w:r>
    </w:p>
    <w:p w14:paraId="61F80D7F" w14:textId="77777777" w:rsidR="00F0715F" w:rsidRDefault="00000000" w:rsidP="00520757">
      <w:pPr>
        <w:spacing w:line="276" w:lineRule="auto"/>
        <w:rPr>
          <w:lang w:val="zh-CN"/>
        </w:rPr>
      </w:pPr>
      <w:r>
        <w:rPr>
          <w:lang w:val="zh-CN"/>
        </w:rPr>
        <w:t>- Bảng: Top 10 sản phẩm bán chạy nhất (số lượng đã bán)</w:t>
      </w:r>
    </w:p>
    <w:p w14:paraId="042AA4B8" w14:textId="77777777" w:rsidR="00F0715F" w:rsidRDefault="00000000" w:rsidP="00520757">
      <w:pPr>
        <w:spacing w:line="276" w:lineRule="auto"/>
        <w:rPr>
          <w:lang w:val="zh-CN"/>
        </w:rPr>
      </w:pPr>
      <w:r>
        <w:rPr>
          <w:lang w:val="zh-CN"/>
        </w:rPr>
        <w:t>- Bảng: Khách hàng mới đăng ký (10 người gần nhất)</w:t>
      </w:r>
    </w:p>
    <w:p w14:paraId="72FDE9AD" w14:textId="77777777" w:rsidR="00F0715F" w:rsidRDefault="00000000" w:rsidP="00520757">
      <w:pPr>
        <w:spacing w:line="276" w:lineRule="auto"/>
        <w:rPr>
          <w:lang w:val="zh-CN"/>
        </w:rPr>
      </w:pPr>
      <w:r>
        <w:rPr>
          <w:lang w:val="zh-CN"/>
        </w:rPr>
        <w:t>- Alert: Đơn pending quá 24h chưa xử lý (nếu có)</w:t>
      </w:r>
    </w:p>
    <w:p w14:paraId="11FA92F4" w14:textId="77777777" w:rsidR="00F0715F" w:rsidRDefault="00000000" w:rsidP="00520757">
      <w:pPr>
        <w:spacing w:line="276" w:lineRule="auto"/>
        <w:rPr>
          <w:lang w:val="zh-CN"/>
        </w:rPr>
      </w:pPr>
      <w:r>
        <w:rPr>
          <w:noProof/>
        </w:rPr>
        <w:lastRenderedPageBreak/>
        <w:drawing>
          <wp:inline distT="0" distB="0" distL="114300" distR="114300" wp14:anchorId="181C1631" wp14:editId="088C0768">
            <wp:extent cx="5757545" cy="3237230"/>
            <wp:effectExtent l="0" t="0" r="3175"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43"/>
                    <a:stretch>
                      <a:fillRect/>
                    </a:stretch>
                  </pic:blipFill>
                  <pic:spPr>
                    <a:xfrm>
                      <a:off x="0" y="0"/>
                      <a:ext cx="5757545" cy="3237230"/>
                    </a:xfrm>
                    <a:prstGeom prst="rect">
                      <a:avLst/>
                    </a:prstGeom>
                    <a:noFill/>
                    <a:ln>
                      <a:noFill/>
                    </a:ln>
                  </pic:spPr>
                </pic:pic>
              </a:graphicData>
            </a:graphic>
          </wp:inline>
        </w:drawing>
      </w:r>
    </w:p>
    <w:p w14:paraId="54E44CEB" w14:textId="61868D42" w:rsidR="00F0715F" w:rsidRPr="00F35039" w:rsidRDefault="00000000">
      <w:pPr>
        <w:pStyle w:val="Caption"/>
        <w:jc w:val="center"/>
        <w:rPr>
          <w:szCs w:val="28"/>
          <w:lang w:val="zh-CN"/>
        </w:rPr>
        <w:pPrChange w:id="1844" w:author="DELL" w:date="2025-12-11T00:28:00Z" w16du:dateUtc="2025-12-10T17:28:00Z">
          <w:pPr>
            <w:spacing w:line="276" w:lineRule="auto"/>
          </w:pPr>
        </w:pPrChange>
      </w:pPr>
      <w:del w:id="1845" w:author="DELL" w:date="2025-12-11T00:28:00Z" w16du:dateUtc="2025-12-10T17:28:00Z">
        <w:r w:rsidRPr="00ED11BD" w:rsidDel="00ED11BD">
          <w:rPr>
            <w:i w:val="0"/>
            <w:iCs w:val="0"/>
            <w:color w:val="auto"/>
            <w:sz w:val="28"/>
            <w:szCs w:val="28"/>
            <w:lang w:val="zh-CN"/>
            <w:rPrChange w:id="1846" w:author="DELL" w:date="2025-12-11T00:28:00Z" w16du:dateUtc="2025-12-10T17:28:00Z">
              <w:rPr>
                <w:color w:val="auto"/>
                <w:sz w:val="28"/>
                <w:szCs w:val="22"/>
                <w:lang w:val="zh-CN"/>
              </w:rPr>
            </w:rPrChange>
          </w:rPr>
          <w:delText xml:space="preserve">Hình 3.41 - </w:delText>
        </w:r>
      </w:del>
      <w:bookmarkStart w:id="1847" w:name="_Toc216372755"/>
      <w:ins w:id="1848" w:author="DELL" w:date="2025-12-11T00:28:00Z" w16du:dateUtc="2025-12-10T17:28:00Z">
        <w:r w:rsidR="00ED11BD" w:rsidRPr="00ED11BD">
          <w:rPr>
            <w:i w:val="0"/>
            <w:iCs w:val="0"/>
            <w:color w:val="auto"/>
            <w:sz w:val="28"/>
            <w:szCs w:val="28"/>
            <w:rPrChange w:id="1849" w:author="DELL" w:date="2025-12-11T00:28:00Z" w16du:dateUtc="2025-12-10T17:28:00Z">
              <w:rPr>
                <w:color w:val="auto"/>
                <w:sz w:val="28"/>
                <w:szCs w:val="22"/>
              </w:rPr>
            </w:rPrChange>
          </w:rPr>
          <w:t xml:space="preserve">Hình 3. </w:t>
        </w:r>
        <w:r w:rsidR="00ED11BD" w:rsidRPr="00ED11BD">
          <w:rPr>
            <w:i w:val="0"/>
            <w:iCs w:val="0"/>
            <w:color w:val="auto"/>
            <w:sz w:val="28"/>
            <w:szCs w:val="28"/>
            <w:rPrChange w:id="1850" w:author="DELL" w:date="2025-12-11T00:28:00Z" w16du:dateUtc="2025-12-10T17:28:00Z">
              <w:rPr>
                <w:color w:val="auto"/>
                <w:sz w:val="28"/>
                <w:szCs w:val="22"/>
              </w:rPr>
            </w:rPrChange>
          </w:rPr>
          <w:fldChar w:fldCharType="begin"/>
        </w:r>
        <w:r w:rsidR="00ED11BD" w:rsidRPr="00ED11BD">
          <w:rPr>
            <w:i w:val="0"/>
            <w:iCs w:val="0"/>
            <w:color w:val="auto"/>
            <w:sz w:val="28"/>
            <w:szCs w:val="28"/>
            <w:rPrChange w:id="1851" w:author="DELL" w:date="2025-12-11T00:28:00Z" w16du:dateUtc="2025-12-10T17:28:00Z">
              <w:rPr>
                <w:color w:val="auto"/>
                <w:sz w:val="28"/>
                <w:szCs w:val="22"/>
              </w:rPr>
            </w:rPrChange>
          </w:rPr>
          <w:instrText xml:space="preserve"> SEQ Hình_3. \* ARABIC </w:instrText>
        </w:r>
      </w:ins>
      <w:r w:rsidR="00ED11BD" w:rsidRPr="00ED11BD">
        <w:rPr>
          <w:i w:val="0"/>
          <w:iCs w:val="0"/>
          <w:color w:val="auto"/>
          <w:sz w:val="28"/>
          <w:szCs w:val="28"/>
          <w:rPrChange w:id="1852" w:author="DELL" w:date="2025-12-11T00:28:00Z" w16du:dateUtc="2025-12-10T17:28:00Z">
            <w:rPr>
              <w:color w:val="auto"/>
              <w:sz w:val="28"/>
              <w:szCs w:val="22"/>
            </w:rPr>
          </w:rPrChange>
        </w:rPr>
        <w:fldChar w:fldCharType="separate"/>
      </w:r>
      <w:ins w:id="1853" w:author="DELL" w:date="2025-12-12T22:14:00Z" w16du:dateUtc="2025-12-12T15:14:00Z">
        <w:r w:rsidR="009A3885">
          <w:rPr>
            <w:i w:val="0"/>
            <w:iCs w:val="0"/>
            <w:noProof/>
            <w:color w:val="auto"/>
            <w:sz w:val="28"/>
            <w:szCs w:val="28"/>
          </w:rPr>
          <w:t>28</w:t>
        </w:r>
      </w:ins>
      <w:ins w:id="1854" w:author="DELL" w:date="2025-12-11T00:28:00Z" w16du:dateUtc="2025-12-10T17:28:00Z">
        <w:r w:rsidR="00ED11BD" w:rsidRPr="00ED11BD">
          <w:rPr>
            <w:i w:val="0"/>
            <w:iCs w:val="0"/>
            <w:color w:val="auto"/>
            <w:sz w:val="28"/>
            <w:szCs w:val="28"/>
            <w:rPrChange w:id="1855" w:author="DELL" w:date="2025-12-11T00:28:00Z" w16du:dateUtc="2025-12-10T17:28:00Z">
              <w:rPr>
                <w:color w:val="auto"/>
                <w:sz w:val="28"/>
                <w:szCs w:val="22"/>
              </w:rPr>
            </w:rPrChange>
          </w:rPr>
          <w:fldChar w:fldCharType="end"/>
        </w:r>
        <w:r w:rsidR="00ED11BD">
          <w:rPr>
            <w:i w:val="0"/>
            <w:iCs w:val="0"/>
            <w:color w:val="auto"/>
            <w:sz w:val="28"/>
            <w:szCs w:val="28"/>
          </w:rPr>
          <w:t xml:space="preserve"> </w:t>
        </w:r>
      </w:ins>
      <w:r w:rsidRPr="00ED11BD">
        <w:rPr>
          <w:i w:val="0"/>
          <w:iCs w:val="0"/>
          <w:color w:val="auto"/>
          <w:sz w:val="28"/>
          <w:szCs w:val="28"/>
          <w:lang w:val="zh-CN"/>
          <w:rPrChange w:id="1856" w:author="DELL" w:date="2025-12-11T00:28:00Z" w16du:dateUtc="2025-12-10T17:28:00Z">
            <w:rPr>
              <w:color w:val="auto"/>
              <w:sz w:val="28"/>
              <w:szCs w:val="22"/>
              <w:lang w:val="zh-CN"/>
            </w:rPr>
          </w:rPrChange>
        </w:rPr>
        <w:t>Admin Dashboard với đầy đủ widget và biểu đồ</w:t>
      </w:r>
      <w:bookmarkEnd w:id="1847"/>
    </w:p>
    <w:p w14:paraId="5567A8A3" w14:textId="77777777" w:rsidR="00F0715F" w:rsidDel="00ED11BD" w:rsidRDefault="00F0715F">
      <w:pPr>
        <w:pStyle w:val="Heading3"/>
        <w:rPr>
          <w:del w:id="1857" w:author="DELL" w:date="2025-12-11T00:28:00Z" w16du:dateUtc="2025-12-10T17:28:00Z"/>
        </w:rPr>
        <w:pPrChange w:id="1858" w:author="DELL" w:date="2025-12-12T13:52:00Z" w16du:dateUtc="2025-12-12T06:52:00Z">
          <w:pPr>
            <w:spacing w:line="276" w:lineRule="auto"/>
          </w:pPr>
        </w:pPrChange>
      </w:pPr>
    </w:p>
    <w:p w14:paraId="04BD6A2F" w14:textId="77777777" w:rsidR="00F0715F" w:rsidRDefault="00000000">
      <w:pPr>
        <w:pStyle w:val="Heading3"/>
        <w:pPrChange w:id="1859" w:author="DELL" w:date="2025-12-12T13:52:00Z" w16du:dateUtc="2025-12-12T06:52:00Z">
          <w:pPr>
            <w:spacing w:line="276" w:lineRule="auto"/>
          </w:pPr>
        </w:pPrChange>
      </w:pPr>
      <w:bookmarkStart w:id="1860" w:name="_Toc216307591"/>
      <w:bookmarkStart w:id="1861" w:name="_Toc216307943"/>
      <w:bookmarkStart w:id="1862" w:name="_Toc216308028"/>
      <w:bookmarkStart w:id="1863" w:name="_Toc216373529"/>
      <w:r>
        <w:t>4.3.2. Chức năng quản lý sản phẩm (CRUD)</w:t>
      </w:r>
      <w:bookmarkEnd w:id="1860"/>
      <w:bookmarkEnd w:id="1861"/>
      <w:bookmarkEnd w:id="1862"/>
      <w:bookmarkEnd w:id="1863"/>
    </w:p>
    <w:p w14:paraId="719F2EF0" w14:textId="1A9D1B32" w:rsidR="00F0715F" w:rsidDel="00ED11BD" w:rsidRDefault="00ED11BD" w:rsidP="00520757">
      <w:pPr>
        <w:spacing w:line="276" w:lineRule="auto"/>
        <w:rPr>
          <w:del w:id="1864" w:author="DELL" w:date="2025-12-11T00:28:00Z" w16du:dateUtc="2025-12-10T17:28:00Z"/>
          <w:lang w:val="zh-CN"/>
        </w:rPr>
      </w:pPr>
      <w:ins w:id="1865" w:author="DELL" w:date="2025-12-11T00:28:00Z" w16du:dateUtc="2025-12-10T17:28:00Z">
        <w:r>
          <w:t xml:space="preserve">- </w:t>
        </w:r>
      </w:ins>
    </w:p>
    <w:p w14:paraId="02D8B14A" w14:textId="77777777" w:rsidR="00F0715F" w:rsidRPr="00ED11BD" w:rsidRDefault="00000000">
      <w:pPr>
        <w:spacing w:line="276" w:lineRule="auto"/>
        <w:rPr>
          <w:lang w:val="zh-CN"/>
        </w:rPr>
        <w:pPrChange w:id="1866" w:author="DELL" w:date="2025-12-11T00:28:00Z" w16du:dateUtc="2025-12-10T17:28:00Z">
          <w:pPr>
            <w:pStyle w:val="ListParagraph"/>
            <w:numPr>
              <w:numId w:val="3"/>
            </w:numPr>
            <w:spacing w:line="276" w:lineRule="auto"/>
            <w:ind w:hanging="360"/>
          </w:pPr>
        </w:pPrChange>
      </w:pPr>
      <w:r w:rsidRPr="00ED11BD">
        <w:rPr>
          <w:lang w:val="zh-CN"/>
        </w:rPr>
        <w:t>Mô tả: Cho phép Admin tạo, xem, sửa, xóa sản phẩm.</w:t>
      </w:r>
    </w:p>
    <w:p w14:paraId="4E162059" w14:textId="658E4EE1" w:rsidR="00F0715F" w:rsidRPr="00ED11BD" w:rsidDel="00ED11BD" w:rsidRDefault="00ED11BD">
      <w:pPr>
        <w:spacing w:line="240" w:lineRule="auto"/>
        <w:rPr>
          <w:del w:id="1867" w:author="DELL" w:date="2025-12-11T00:28:00Z" w16du:dateUtc="2025-12-10T17:28:00Z"/>
          <w:lang w:val="vi-VN"/>
          <w:rPrChange w:id="1868" w:author="DELL" w:date="2025-12-11T00:28:00Z" w16du:dateUtc="2025-12-10T17:28:00Z">
            <w:rPr>
              <w:del w:id="1869" w:author="DELL" w:date="2025-12-11T00:28:00Z" w16du:dateUtc="2025-12-10T17:28:00Z"/>
              <w:lang w:val="zh-CN"/>
            </w:rPr>
          </w:rPrChange>
        </w:rPr>
        <w:pPrChange w:id="1870" w:author="DELL" w:date="2025-12-11T00:28:00Z" w16du:dateUtc="2025-12-10T17:28:00Z">
          <w:pPr>
            <w:spacing w:line="276" w:lineRule="auto"/>
          </w:pPr>
        </w:pPrChange>
      </w:pPr>
      <w:ins w:id="1871" w:author="DELL" w:date="2025-12-11T00:28:00Z" w16du:dateUtc="2025-12-10T17:28:00Z">
        <w:r>
          <w:t xml:space="preserve">- </w:t>
        </w:r>
      </w:ins>
    </w:p>
    <w:p w14:paraId="41E3E694" w14:textId="77777777" w:rsidR="00F0715F" w:rsidRPr="00ED11BD" w:rsidRDefault="00000000">
      <w:pPr>
        <w:rPr>
          <w:lang w:val="zh-CN"/>
        </w:rPr>
        <w:pPrChange w:id="1872" w:author="DELL" w:date="2025-12-11T00:28:00Z" w16du:dateUtc="2025-12-10T17:28:00Z">
          <w:pPr>
            <w:pStyle w:val="ListParagraph"/>
            <w:numPr>
              <w:numId w:val="3"/>
            </w:numPr>
            <w:spacing w:line="276" w:lineRule="auto"/>
            <w:ind w:hanging="360"/>
          </w:pPr>
        </w:pPrChange>
      </w:pPr>
      <w:r w:rsidRPr="00ED11BD">
        <w:rPr>
          <w:lang w:val="zh-CN"/>
        </w:rPr>
        <w:t>Luồng thực hiện - Xem danh sách:</w:t>
      </w:r>
    </w:p>
    <w:p w14:paraId="5F1189FD" w14:textId="77777777" w:rsidR="00F0715F" w:rsidDel="00ED11BD" w:rsidRDefault="00F0715F" w:rsidP="00520757">
      <w:pPr>
        <w:spacing w:line="276" w:lineRule="auto"/>
        <w:rPr>
          <w:del w:id="1873" w:author="DELL" w:date="2025-12-11T00:28:00Z" w16du:dateUtc="2025-12-10T17:28:00Z"/>
          <w:lang w:val="zh-CN"/>
        </w:rPr>
      </w:pPr>
    </w:p>
    <w:p w14:paraId="3EE7A107" w14:textId="77777777" w:rsidR="00F0715F" w:rsidRDefault="00000000" w:rsidP="00520757">
      <w:pPr>
        <w:spacing w:line="276" w:lineRule="auto"/>
        <w:rPr>
          <w:lang w:val="zh-CN"/>
        </w:rPr>
      </w:pPr>
      <w:r>
        <w:rPr>
          <w:lang w:val="zh-CN"/>
        </w:rPr>
        <w:t>Bước 1: Admin nhấn menu "Quản lý sản phẩm". Hệ thống hiển thị table danh sách sản phẩm:</w:t>
      </w:r>
    </w:p>
    <w:p w14:paraId="57195585" w14:textId="77777777" w:rsidR="00F0715F" w:rsidDel="00ED11BD" w:rsidRDefault="00F0715F" w:rsidP="00520757">
      <w:pPr>
        <w:spacing w:line="276" w:lineRule="auto"/>
        <w:rPr>
          <w:del w:id="1874" w:author="DELL" w:date="2025-12-11T00:28:00Z" w16du:dateUtc="2025-12-10T17:28:00Z"/>
          <w:lang w:val="zh-CN"/>
        </w:rPr>
      </w:pPr>
    </w:p>
    <w:p w14:paraId="01F2B034" w14:textId="77777777" w:rsidR="00F0715F" w:rsidRDefault="00000000" w:rsidP="00520757">
      <w:pPr>
        <w:spacing w:line="276" w:lineRule="auto"/>
        <w:rPr>
          <w:lang w:val="zh-CN"/>
        </w:rPr>
      </w:pPr>
      <w:r>
        <w:rPr>
          <w:lang w:val="zh-CN"/>
        </w:rPr>
        <w:t>- Hình ảnh (thumbnail)</w:t>
      </w:r>
    </w:p>
    <w:p w14:paraId="565E690C" w14:textId="77777777" w:rsidR="00F0715F" w:rsidRDefault="00000000" w:rsidP="00520757">
      <w:pPr>
        <w:spacing w:line="276" w:lineRule="auto"/>
        <w:rPr>
          <w:lang w:val="zh-CN"/>
        </w:rPr>
      </w:pPr>
      <w:r>
        <w:rPr>
          <w:lang w:val="zh-CN"/>
        </w:rPr>
        <w:t>- Tên sản phẩm</w:t>
      </w:r>
    </w:p>
    <w:p w14:paraId="7EF0C700" w14:textId="77777777" w:rsidR="00F0715F" w:rsidRDefault="00000000" w:rsidP="00520757">
      <w:pPr>
        <w:spacing w:line="276" w:lineRule="auto"/>
        <w:rPr>
          <w:lang w:val="zh-CN"/>
        </w:rPr>
      </w:pPr>
      <w:r>
        <w:rPr>
          <w:lang w:val="zh-CN"/>
        </w:rPr>
        <w:t>- Danh mục</w:t>
      </w:r>
    </w:p>
    <w:p w14:paraId="760F5371" w14:textId="77777777" w:rsidR="00F0715F" w:rsidRDefault="00000000" w:rsidP="00520757">
      <w:pPr>
        <w:spacing w:line="276" w:lineRule="auto"/>
        <w:rPr>
          <w:lang w:val="zh-CN"/>
        </w:rPr>
      </w:pPr>
      <w:r>
        <w:rPr>
          <w:lang w:val="zh-CN"/>
        </w:rPr>
        <w:t>- Giá (range: size nhỏ nhất - size lớn nhất)</w:t>
      </w:r>
    </w:p>
    <w:p w14:paraId="45010D69" w14:textId="77777777" w:rsidR="00F0715F" w:rsidRDefault="00000000" w:rsidP="00520757">
      <w:pPr>
        <w:spacing w:line="276" w:lineRule="auto"/>
        <w:rPr>
          <w:lang w:val="zh-CN"/>
        </w:rPr>
      </w:pPr>
      <w:r>
        <w:rPr>
          <w:lang w:val="zh-CN"/>
        </w:rPr>
        <w:t>- Trạng thái (Active/Inactive)</w:t>
      </w:r>
    </w:p>
    <w:p w14:paraId="546C5C9F" w14:textId="77777777" w:rsidR="00F0715F" w:rsidRDefault="00000000" w:rsidP="00520757">
      <w:pPr>
        <w:spacing w:line="276" w:lineRule="auto"/>
        <w:rPr>
          <w:lang w:val="zh-CN"/>
        </w:rPr>
      </w:pPr>
      <w:r>
        <w:rPr>
          <w:lang w:val="zh-CN"/>
        </w:rPr>
        <w:t>- Nút "Sửa" và "Xóa"</w:t>
      </w:r>
    </w:p>
    <w:p w14:paraId="5C2A13AE" w14:textId="77777777" w:rsidR="00F0715F" w:rsidDel="00ED11BD" w:rsidRDefault="00F0715F" w:rsidP="00520757">
      <w:pPr>
        <w:spacing w:line="276" w:lineRule="auto"/>
        <w:rPr>
          <w:del w:id="1875" w:author="DELL" w:date="2025-12-11T00:28:00Z" w16du:dateUtc="2025-12-10T17:28:00Z"/>
          <w:lang w:val="zh-CN"/>
        </w:rPr>
      </w:pPr>
    </w:p>
    <w:p w14:paraId="5541E4D5" w14:textId="77777777" w:rsidR="00F0715F" w:rsidRDefault="00000000" w:rsidP="00520757">
      <w:pPr>
        <w:spacing w:line="276" w:lineRule="auto"/>
        <w:rPr>
          <w:lang w:val="zh-CN"/>
        </w:rPr>
      </w:pPr>
      <w:r>
        <w:rPr>
          <w:lang w:val="zh-CN"/>
        </w:rPr>
        <w:t>Phía trên có nút "Thêm sản phẩm mới".</w:t>
      </w:r>
    </w:p>
    <w:p w14:paraId="5BF4AB6D" w14:textId="77777777" w:rsidR="00F0715F" w:rsidRDefault="00000000" w:rsidP="00520757">
      <w:pPr>
        <w:spacing w:line="276" w:lineRule="auto"/>
        <w:rPr>
          <w:lang w:val="zh-CN"/>
        </w:rPr>
      </w:pPr>
      <w:r>
        <w:rPr>
          <w:noProof/>
        </w:rPr>
        <w:lastRenderedPageBreak/>
        <w:drawing>
          <wp:inline distT="0" distB="0" distL="114300" distR="114300" wp14:anchorId="7F04DDB2" wp14:editId="78B9E95A">
            <wp:extent cx="5757545" cy="3237230"/>
            <wp:effectExtent l="0" t="0" r="3175"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44"/>
                    <a:stretch>
                      <a:fillRect/>
                    </a:stretch>
                  </pic:blipFill>
                  <pic:spPr>
                    <a:xfrm>
                      <a:off x="0" y="0"/>
                      <a:ext cx="5757545" cy="3237230"/>
                    </a:xfrm>
                    <a:prstGeom prst="rect">
                      <a:avLst/>
                    </a:prstGeom>
                    <a:noFill/>
                    <a:ln>
                      <a:noFill/>
                    </a:ln>
                  </pic:spPr>
                </pic:pic>
              </a:graphicData>
            </a:graphic>
          </wp:inline>
        </w:drawing>
      </w:r>
    </w:p>
    <w:p w14:paraId="54614B97" w14:textId="75DA05EB" w:rsidR="00F0715F" w:rsidRPr="00F35039" w:rsidRDefault="00000000">
      <w:pPr>
        <w:pStyle w:val="Caption"/>
        <w:jc w:val="center"/>
        <w:rPr>
          <w:szCs w:val="28"/>
          <w:lang w:val="zh-CN"/>
        </w:rPr>
        <w:pPrChange w:id="1876" w:author="DELL" w:date="2025-12-11T00:29:00Z" w16du:dateUtc="2025-12-10T17:29:00Z">
          <w:pPr>
            <w:spacing w:line="276" w:lineRule="auto"/>
          </w:pPr>
        </w:pPrChange>
      </w:pPr>
      <w:del w:id="1877" w:author="DELL" w:date="2025-12-11T00:29:00Z" w16du:dateUtc="2025-12-10T17:29:00Z">
        <w:r w:rsidRPr="00ED11BD" w:rsidDel="00ED11BD">
          <w:rPr>
            <w:i w:val="0"/>
            <w:iCs w:val="0"/>
            <w:color w:val="auto"/>
            <w:sz w:val="28"/>
            <w:szCs w:val="28"/>
            <w:lang w:val="zh-CN"/>
            <w:rPrChange w:id="1878" w:author="DELL" w:date="2025-12-11T00:29:00Z" w16du:dateUtc="2025-12-10T17:29:00Z">
              <w:rPr>
                <w:color w:val="auto"/>
                <w:sz w:val="28"/>
                <w:szCs w:val="22"/>
                <w:lang w:val="zh-CN"/>
              </w:rPr>
            </w:rPrChange>
          </w:rPr>
          <w:delText xml:space="preserve">Hình 3.42 - </w:delText>
        </w:r>
      </w:del>
      <w:bookmarkStart w:id="1879" w:name="_Toc216372756"/>
      <w:ins w:id="1880" w:author="DELL" w:date="2025-12-11T00:29:00Z" w16du:dateUtc="2025-12-10T17:29:00Z">
        <w:r w:rsidR="00ED11BD" w:rsidRPr="00ED11BD">
          <w:rPr>
            <w:i w:val="0"/>
            <w:iCs w:val="0"/>
            <w:color w:val="auto"/>
            <w:sz w:val="28"/>
            <w:szCs w:val="28"/>
            <w:rPrChange w:id="1881" w:author="DELL" w:date="2025-12-11T00:29:00Z" w16du:dateUtc="2025-12-10T17:29:00Z">
              <w:rPr>
                <w:color w:val="auto"/>
                <w:sz w:val="28"/>
                <w:szCs w:val="22"/>
              </w:rPr>
            </w:rPrChange>
          </w:rPr>
          <w:t xml:space="preserve">Hình 3. </w:t>
        </w:r>
        <w:r w:rsidR="00ED11BD" w:rsidRPr="00ED11BD">
          <w:rPr>
            <w:i w:val="0"/>
            <w:iCs w:val="0"/>
            <w:color w:val="auto"/>
            <w:sz w:val="28"/>
            <w:szCs w:val="28"/>
            <w:rPrChange w:id="1882" w:author="DELL" w:date="2025-12-11T00:29:00Z" w16du:dateUtc="2025-12-10T17:29:00Z">
              <w:rPr>
                <w:color w:val="auto"/>
                <w:sz w:val="28"/>
                <w:szCs w:val="22"/>
              </w:rPr>
            </w:rPrChange>
          </w:rPr>
          <w:fldChar w:fldCharType="begin"/>
        </w:r>
        <w:r w:rsidR="00ED11BD" w:rsidRPr="00ED11BD">
          <w:rPr>
            <w:i w:val="0"/>
            <w:iCs w:val="0"/>
            <w:color w:val="auto"/>
            <w:sz w:val="28"/>
            <w:szCs w:val="28"/>
            <w:rPrChange w:id="1883" w:author="DELL" w:date="2025-12-11T00:29:00Z" w16du:dateUtc="2025-12-10T17:29:00Z">
              <w:rPr>
                <w:color w:val="auto"/>
                <w:sz w:val="28"/>
                <w:szCs w:val="22"/>
              </w:rPr>
            </w:rPrChange>
          </w:rPr>
          <w:instrText xml:space="preserve"> SEQ Hình_3. \* ARABIC </w:instrText>
        </w:r>
      </w:ins>
      <w:r w:rsidR="00ED11BD" w:rsidRPr="00ED11BD">
        <w:rPr>
          <w:i w:val="0"/>
          <w:iCs w:val="0"/>
          <w:color w:val="auto"/>
          <w:sz w:val="28"/>
          <w:szCs w:val="28"/>
          <w:rPrChange w:id="1884" w:author="DELL" w:date="2025-12-11T00:29:00Z" w16du:dateUtc="2025-12-10T17:29:00Z">
            <w:rPr>
              <w:color w:val="auto"/>
              <w:sz w:val="28"/>
              <w:szCs w:val="22"/>
            </w:rPr>
          </w:rPrChange>
        </w:rPr>
        <w:fldChar w:fldCharType="separate"/>
      </w:r>
      <w:ins w:id="1885" w:author="DELL" w:date="2025-12-12T22:14:00Z" w16du:dateUtc="2025-12-12T15:14:00Z">
        <w:r w:rsidR="009A3885">
          <w:rPr>
            <w:i w:val="0"/>
            <w:iCs w:val="0"/>
            <w:noProof/>
            <w:color w:val="auto"/>
            <w:sz w:val="28"/>
            <w:szCs w:val="28"/>
          </w:rPr>
          <w:t>29</w:t>
        </w:r>
      </w:ins>
      <w:ins w:id="1886" w:author="DELL" w:date="2025-12-11T00:29:00Z" w16du:dateUtc="2025-12-10T17:29:00Z">
        <w:r w:rsidR="00ED11BD" w:rsidRPr="00ED11BD">
          <w:rPr>
            <w:i w:val="0"/>
            <w:iCs w:val="0"/>
            <w:color w:val="auto"/>
            <w:sz w:val="28"/>
            <w:szCs w:val="28"/>
            <w:rPrChange w:id="1887" w:author="DELL" w:date="2025-12-11T00:29:00Z" w16du:dateUtc="2025-12-10T17:29:00Z">
              <w:rPr>
                <w:color w:val="auto"/>
                <w:sz w:val="28"/>
                <w:szCs w:val="22"/>
              </w:rPr>
            </w:rPrChange>
          </w:rPr>
          <w:fldChar w:fldCharType="end"/>
        </w:r>
        <w:r w:rsidR="00ED11BD" w:rsidRPr="00ED11BD">
          <w:rPr>
            <w:i w:val="0"/>
            <w:iCs w:val="0"/>
            <w:color w:val="auto"/>
            <w:sz w:val="28"/>
            <w:szCs w:val="28"/>
            <w:rPrChange w:id="1888" w:author="DELL" w:date="2025-12-11T00:29:00Z" w16du:dateUtc="2025-12-10T17:29:00Z">
              <w:rPr>
                <w:color w:val="auto"/>
                <w:sz w:val="28"/>
                <w:szCs w:val="22"/>
              </w:rPr>
            </w:rPrChange>
          </w:rPr>
          <w:t xml:space="preserve"> </w:t>
        </w:r>
      </w:ins>
      <w:r w:rsidRPr="00ED11BD">
        <w:rPr>
          <w:i w:val="0"/>
          <w:iCs w:val="0"/>
          <w:color w:val="auto"/>
          <w:sz w:val="28"/>
          <w:szCs w:val="28"/>
          <w:lang w:val="zh-CN"/>
          <w:rPrChange w:id="1889" w:author="DELL" w:date="2025-12-11T00:29:00Z" w16du:dateUtc="2025-12-10T17:29:00Z">
            <w:rPr>
              <w:color w:val="auto"/>
              <w:sz w:val="28"/>
              <w:szCs w:val="22"/>
              <w:lang w:val="zh-CN"/>
            </w:rPr>
          </w:rPrChange>
        </w:rPr>
        <w:t>Trang danh sách sản phẩm (Admin view)</w:t>
      </w:r>
      <w:bookmarkEnd w:id="1879"/>
    </w:p>
    <w:p w14:paraId="339DB546" w14:textId="030ACB93" w:rsidR="00F0715F" w:rsidRPr="00ED11BD" w:rsidDel="00ED11BD" w:rsidRDefault="00ED11BD">
      <w:pPr>
        <w:spacing w:line="240" w:lineRule="auto"/>
        <w:rPr>
          <w:del w:id="1890" w:author="DELL" w:date="2025-12-11T00:29:00Z" w16du:dateUtc="2025-12-10T17:29:00Z"/>
          <w:lang w:val="vi-VN"/>
          <w:rPrChange w:id="1891" w:author="DELL" w:date="2025-12-11T00:29:00Z" w16du:dateUtc="2025-12-10T17:29:00Z">
            <w:rPr>
              <w:del w:id="1892" w:author="DELL" w:date="2025-12-11T00:29:00Z" w16du:dateUtc="2025-12-10T17:29:00Z"/>
              <w:lang w:val="zh-CN"/>
            </w:rPr>
          </w:rPrChange>
        </w:rPr>
        <w:pPrChange w:id="1893" w:author="DELL" w:date="2025-12-11T00:29:00Z" w16du:dateUtc="2025-12-10T17:29:00Z">
          <w:pPr>
            <w:spacing w:line="276" w:lineRule="auto"/>
          </w:pPr>
        </w:pPrChange>
      </w:pPr>
      <w:ins w:id="1894" w:author="DELL" w:date="2025-12-11T00:29:00Z" w16du:dateUtc="2025-12-10T17:29:00Z">
        <w:r>
          <w:t>-</w:t>
        </w:r>
      </w:ins>
    </w:p>
    <w:p w14:paraId="44401AF7" w14:textId="77777777" w:rsidR="00F0715F" w:rsidRPr="00ED11BD" w:rsidRDefault="00000000">
      <w:pPr>
        <w:rPr>
          <w:lang w:val="zh-CN"/>
        </w:rPr>
        <w:pPrChange w:id="1895" w:author="DELL" w:date="2025-12-11T00:29:00Z" w16du:dateUtc="2025-12-10T17:29:00Z">
          <w:pPr>
            <w:pStyle w:val="ListParagraph"/>
            <w:numPr>
              <w:numId w:val="3"/>
            </w:numPr>
            <w:spacing w:line="276" w:lineRule="auto"/>
            <w:ind w:hanging="360"/>
          </w:pPr>
        </w:pPrChange>
      </w:pPr>
      <w:r w:rsidRPr="00ED11BD">
        <w:rPr>
          <w:lang w:val="zh-CN"/>
        </w:rPr>
        <w:t>Luồng thực hiện - Thêm sản phẩm mới:</w:t>
      </w:r>
    </w:p>
    <w:p w14:paraId="6A575C15" w14:textId="77777777" w:rsidR="00F0715F" w:rsidDel="00ED11BD" w:rsidRDefault="00F0715F" w:rsidP="00520757">
      <w:pPr>
        <w:spacing w:line="276" w:lineRule="auto"/>
        <w:rPr>
          <w:del w:id="1896" w:author="DELL" w:date="2025-12-11T00:29:00Z" w16du:dateUtc="2025-12-10T17:29:00Z"/>
          <w:lang w:val="zh-CN"/>
        </w:rPr>
      </w:pPr>
    </w:p>
    <w:p w14:paraId="3474701D" w14:textId="77777777" w:rsidR="00F0715F" w:rsidRDefault="00000000" w:rsidP="00520757">
      <w:pPr>
        <w:spacing w:line="276" w:lineRule="auto"/>
        <w:rPr>
          <w:lang w:val="zh-CN"/>
        </w:rPr>
      </w:pPr>
      <w:r>
        <w:rPr>
          <w:lang w:val="zh-CN"/>
        </w:rPr>
        <w:t>Bước 2: Admin nhấn "Thêm sản phẩm mới". Hệ thống hiển thị form:</w:t>
      </w:r>
    </w:p>
    <w:p w14:paraId="71FDE43F" w14:textId="77777777" w:rsidR="00F0715F" w:rsidDel="00ED11BD" w:rsidRDefault="00F0715F" w:rsidP="00520757">
      <w:pPr>
        <w:spacing w:line="276" w:lineRule="auto"/>
        <w:rPr>
          <w:del w:id="1897" w:author="DELL" w:date="2025-12-11T00:29:00Z" w16du:dateUtc="2025-12-10T17:29:00Z"/>
          <w:lang w:val="zh-CN"/>
        </w:rPr>
      </w:pPr>
    </w:p>
    <w:p w14:paraId="342A2B51" w14:textId="77777777" w:rsidR="00F0715F" w:rsidRDefault="00000000" w:rsidP="00520757">
      <w:pPr>
        <w:spacing w:line="276" w:lineRule="auto"/>
        <w:rPr>
          <w:lang w:val="zh-CN"/>
        </w:rPr>
      </w:pPr>
      <w:r>
        <w:rPr>
          <w:lang w:val="zh-CN"/>
        </w:rPr>
        <w:t>- Tên sản phẩm (required)</w:t>
      </w:r>
    </w:p>
    <w:p w14:paraId="50CC8197" w14:textId="77777777" w:rsidR="00F0715F" w:rsidRDefault="00000000" w:rsidP="00520757">
      <w:pPr>
        <w:spacing w:line="276" w:lineRule="auto"/>
        <w:rPr>
          <w:lang w:val="zh-CN"/>
        </w:rPr>
      </w:pPr>
      <w:r>
        <w:rPr>
          <w:lang w:val="zh-CN"/>
        </w:rPr>
        <w:t>- Mô tả (textarea)</w:t>
      </w:r>
    </w:p>
    <w:p w14:paraId="50945C6A" w14:textId="77777777" w:rsidR="00F0715F" w:rsidRDefault="00000000" w:rsidP="00520757">
      <w:pPr>
        <w:spacing w:line="276" w:lineRule="auto"/>
        <w:rPr>
          <w:lang w:val="zh-CN"/>
        </w:rPr>
      </w:pPr>
      <w:r>
        <w:rPr>
          <w:lang w:val="zh-CN"/>
        </w:rPr>
        <w:t>- Danh mục (dropdown, required)</w:t>
      </w:r>
    </w:p>
    <w:p w14:paraId="66AA3130" w14:textId="77777777" w:rsidR="00F0715F" w:rsidRDefault="00000000" w:rsidP="00520757">
      <w:pPr>
        <w:spacing w:line="276" w:lineRule="auto"/>
        <w:rPr>
          <w:lang w:val="zh-CN"/>
        </w:rPr>
      </w:pPr>
      <w:r>
        <w:rPr>
          <w:lang w:val="zh-CN"/>
        </w:rPr>
        <w:t>- Upload hình ảnh</w:t>
      </w:r>
    </w:p>
    <w:p w14:paraId="2A2DE0BF" w14:textId="77777777" w:rsidR="00F0715F" w:rsidRDefault="00000000" w:rsidP="00520757">
      <w:pPr>
        <w:spacing w:line="276" w:lineRule="auto"/>
        <w:rPr>
          <w:lang w:val="zh-CN"/>
        </w:rPr>
      </w:pPr>
      <w:r>
        <w:rPr>
          <w:lang w:val="zh-CN"/>
        </w:rPr>
        <w:t>- Trạng thái (Active/Inactive toggle)</w:t>
      </w:r>
    </w:p>
    <w:p w14:paraId="3D13BEDA" w14:textId="77777777" w:rsidR="00F0715F" w:rsidRDefault="00000000" w:rsidP="00520757">
      <w:pPr>
        <w:spacing w:line="276" w:lineRule="auto"/>
        <w:rPr>
          <w:lang w:val="zh-CN"/>
        </w:rPr>
      </w:pPr>
      <w:r>
        <w:rPr>
          <w:lang w:val="zh-CN"/>
        </w:rPr>
        <w:t>- Section "Size &amp; Giá":</w:t>
      </w:r>
    </w:p>
    <w:p w14:paraId="398D8544" w14:textId="77777777" w:rsidR="00F0715F" w:rsidRDefault="00000000" w:rsidP="00520757">
      <w:pPr>
        <w:spacing w:line="276" w:lineRule="auto"/>
        <w:rPr>
          <w:lang w:val="zh-CN"/>
        </w:rPr>
      </w:pPr>
      <w:r>
        <w:rPr>
          <w:lang w:val="zh-CN"/>
        </w:rPr>
        <w:t xml:space="preserve">  - Bảng nhập size (S/M/L) và giá tương ứng</w:t>
      </w:r>
    </w:p>
    <w:p w14:paraId="053E53E7" w14:textId="77777777" w:rsidR="00F0715F" w:rsidRDefault="00000000" w:rsidP="00520757">
      <w:pPr>
        <w:spacing w:line="276" w:lineRule="auto"/>
        <w:rPr>
          <w:lang w:val="zh-CN"/>
        </w:rPr>
      </w:pPr>
      <w:r>
        <w:rPr>
          <w:lang w:val="zh-CN"/>
        </w:rPr>
        <w:t xml:space="preserve">  - Nút "Thêm size"</w:t>
      </w:r>
    </w:p>
    <w:p w14:paraId="4325825C" w14:textId="77777777" w:rsidR="00F0715F" w:rsidRDefault="00000000" w:rsidP="00520757">
      <w:pPr>
        <w:spacing w:line="276" w:lineRule="auto"/>
        <w:rPr>
          <w:lang w:val="zh-CN"/>
        </w:rPr>
      </w:pPr>
      <w:r>
        <w:rPr>
          <w:lang w:val="zh-CN"/>
        </w:rPr>
        <w:t>- Section "Topping":</w:t>
      </w:r>
    </w:p>
    <w:p w14:paraId="1106DB2B" w14:textId="77777777" w:rsidR="00F0715F" w:rsidRDefault="00000000" w:rsidP="00520757">
      <w:pPr>
        <w:spacing w:line="276" w:lineRule="auto"/>
        <w:rPr>
          <w:lang w:val="zh-CN"/>
        </w:rPr>
      </w:pPr>
      <w:r>
        <w:rPr>
          <w:lang w:val="zh-CN"/>
        </w:rPr>
        <w:t xml:space="preserve">  - Checkbox list các topping có sẵn để chọn</w:t>
      </w:r>
    </w:p>
    <w:p w14:paraId="4F12A8A2" w14:textId="77777777" w:rsidR="00F0715F" w:rsidRDefault="00000000" w:rsidP="00520757">
      <w:pPr>
        <w:spacing w:line="276" w:lineRule="auto"/>
        <w:rPr>
          <w:lang w:val="zh-CN"/>
        </w:rPr>
      </w:pPr>
      <w:r>
        <w:rPr>
          <w:lang w:val="zh-CN"/>
        </w:rPr>
        <w:t>- Nút "Lưu" và "Hủy"</w:t>
      </w:r>
    </w:p>
    <w:p w14:paraId="19DC288B" w14:textId="77777777" w:rsidR="00F0715F" w:rsidDel="00ED11BD" w:rsidRDefault="00000000" w:rsidP="00520757">
      <w:pPr>
        <w:spacing w:line="276" w:lineRule="auto"/>
        <w:rPr>
          <w:del w:id="1898" w:author="DELL" w:date="2025-12-11T00:31:00Z" w16du:dateUtc="2025-12-10T17:31:00Z"/>
          <w:lang w:val="zh-CN"/>
        </w:rPr>
      </w:pPr>
      <w:r>
        <w:rPr>
          <w:noProof/>
        </w:rPr>
        <w:lastRenderedPageBreak/>
        <w:drawing>
          <wp:inline distT="0" distB="0" distL="114300" distR="114300" wp14:anchorId="0F3A0CEC" wp14:editId="410E6A83">
            <wp:extent cx="5757545" cy="3237230"/>
            <wp:effectExtent l="0" t="0" r="3175" b="889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45"/>
                    <a:stretch>
                      <a:fillRect/>
                    </a:stretch>
                  </pic:blipFill>
                  <pic:spPr>
                    <a:xfrm>
                      <a:off x="0" y="0"/>
                      <a:ext cx="5757545" cy="3237230"/>
                    </a:xfrm>
                    <a:prstGeom prst="rect">
                      <a:avLst/>
                    </a:prstGeom>
                    <a:noFill/>
                    <a:ln>
                      <a:noFill/>
                    </a:ln>
                  </pic:spPr>
                </pic:pic>
              </a:graphicData>
            </a:graphic>
          </wp:inline>
        </w:drawing>
      </w:r>
    </w:p>
    <w:p w14:paraId="43F2FB51" w14:textId="7333994F" w:rsidR="00ED11BD" w:rsidRDefault="00ED11BD">
      <w:pPr>
        <w:spacing w:line="276" w:lineRule="auto"/>
        <w:rPr>
          <w:ins w:id="1899" w:author="DELL" w:date="2025-12-11T00:31:00Z" w16du:dateUtc="2025-12-10T17:31:00Z"/>
        </w:rPr>
        <w:pPrChange w:id="1900" w:author="DELL" w:date="2025-12-11T00:31:00Z" w16du:dateUtc="2025-12-10T17:31:00Z">
          <w:pPr>
            <w:pStyle w:val="Caption"/>
            <w:jc w:val="center"/>
          </w:pPr>
        </w:pPrChange>
      </w:pPr>
    </w:p>
    <w:p w14:paraId="2E0C203C" w14:textId="6C842CEE" w:rsidR="00F0715F" w:rsidRPr="00ED11BD" w:rsidRDefault="00ED11BD">
      <w:pPr>
        <w:pStyle w:val="Caption"/>
        <w:jc w:val="center"/>
        <w:rPr>
          <w:szCs w:val="28"/>
          <w:lang w:val="vi-VN"/>
          <w:rPrChange w:id="1901" w:author="DELL" w:date="2025-12-11T00:31:00Z" w16du:dateUtc="2025-12-10T17:31:00Z">
            <w:rPr>
              <w:lang w:val="zh-CN"/>
            </w:rPr>
          </w:rPrChange>
        </w:rPr>
        <w:pPrChange w:id="1902" w:author="DELL" w:date="2025-12-11T00:31:00Z" w16du:dateUtc="2025-12-10T17:31:00Z">
          <w:pPr>
            <w:spacing w:line="276" w:lineRule="auto"/>
          </w:pPr>
        </w:pPrChange>
      </w:pPr>
      <w:bookmarkStart w:id="1903" w:name="_Toc216372757"/>
      <w:ins w:id="1904" w:author="DELL" w:date="2025-12-11T00:31:00Z" w16du:dateUtc="2025-12-10T17:31:00Z">
        <w:r w:rsidRPr="00ED11BD">
          <w:rPr>
            <w:i w:val="0"/>
            <w:iCs w:val="0"/>
            <w:color w:val="auto"/>
            <w:sz w:val="28"/>
            <w:szCs w:val="28"/>
            <w:rPrChange w:id="1905" w:author="DELL" w:date="2025-12-11T00:31:00Z" w16du:dateUtc="2025-12-10T17:31:00Z">
              <w:rPr>
                <w:color w:val="auto"/>
                <w:sz w:val="28"/>
                <w:szCs w:val="22"/>
              </w:rPr>
            </w:rPrChange>
          </w:rPr>
          <w:t xml:space="preserve">Hình 3. </w:t>
        </w:r>
        <w:r w:rsidRPr="00ED11BD">
          <w:rPr>
            <w:i w:val="0"/>
            <w:iCs w:val="0"/>
            <w:color w:val="auto"/>
            <w:sz w:val="28"/>
            <w:szCs w:val="28"/>
            <w:rPrChange w:id="1906" w:author="DELL" w:date="2025-12-11T00:31:00Z" w16du:dateUtc="2025-12-10T17:31:00Z">
              <w:rPr>
                <w:color w:val="auto"/>
                <w:sz w:val="28"/>
                <w:szCs w:val="22"/>
              </w:rPr>
            </w:rPrChange>
          </w:rPr>
          <w:fldChar w:fldCharType="begin"/>
        </w:r>
        <w:r w:rsidRPr="00ED11BD">
          <w:rPr>
            <w:i w:val="0"/>
            <w:iCs w:val="0"/>
            <w:color w:val="auto"/>
            <w:sz w:val="28"/>
            <w:szCs w:val="28"/>
            <w:rPrChange w:id="1907" w:author="DELL" w:date="2025-12-11T00:31:00Z" w16du:dateUtc="2025-12-10T17:31:00Z">
              <w:rPr>
                <w:color w:val="auto"/>
                <w:sz w:val="28"/>
                <w:szCs w:val="22"/>
              </w:rPr>
            </w:rPrChange>
          </w:rPr>
          <w:instrText xml:space="preserve"> SEQ Hình_3. \* ARABIC </w:instrText>
        </w:r>
      </w:ins>
      <w:r w:rsidRPr="00ED11BD">
        <w:rPr>
          <w:i w:val="0"/>
          <w:iCs w:val="0"/>
          <w:color w:val="auto"/>
          <w:sz w:val="28"/>
          <w:szCs w:val="28"/>
          <w:rPrChange w:id="1908" w:author="DELL" w:date="2025-12-11T00:31:00Z" w16du:dateUtc="2025-12-10T17:31:00Z">
            <w:rPr>
              <w:color w:val="auto"/>
              <w:sz w:val="28"/>
              <w:szCs w:val="22"/>
            </w:rPr>
          </w:rPrChange>
        </w:rPr>
        <w:fldChar w:fldCharType="separate"/>
      </w:r>
      <w:ins w:id="1909" w:author="DELL" w:date="2025-12-12T22:14:00Z" w16du:dateUtc="2025-12-12T15:14:00Z">
        <w:r w:rsidR="009A3885">
          <w:rPr>
            <w:i w:val="0"/>
            <w:iCs w:val="0"/>
            <w:noProof/>
            <w:color w:val="auto"/>
            <w:sz w:val="28"/>
            <w:szCs w:val="28"/>
          </w:rPr>
          <w:t>30</w:t>
        </w:r>
      </w:ins>
      <w:ins w:id="1910" w:author="DELL" w:date="2025-12-11T00:31:00Z" w16du:dateUtc="2025-12-10T17:31:00Z">
        <w:r w:rsidRPr="00ED11BD">
          <w:rPr>
            <w:i w:val="0"/>
            <w:iCs w:val="0"/>
            <w:color w:val="auto"/>
            <w:sz w:val="28"/>
            <w:szCs w:val="28"/>
            <w:rPrChange w:id="1911" w:author="DELL" w:date="2025-12-11T00:31:00Z" w16du:dateUtc="2025-12-10T17:31:00Z">
              <w:rPr>
                <w:color w:val="auto"/>
                <w:sz w:val="28"/>
                <w:szCs w:val="22"/>
              </w:rPr>
            </w:rPrChange>
          </w:rPr>
          <w:fldChar w:fldCharType="end"/>
        </w:r>
        <w:r w:rsidRPr="00ED11BD">
          <w:rPr>
            <w:i w:val="0"/>
            <w:iCs w:val="0"/>
            <w:color w:val="auto"/>
            <w:sz w:val="28"/>
            <w:szCs w:val="28"/>
            <w:rPrChange w:id="1912" w:author="DELL" w:date="2025-12-11T00:31:00Z" w16du:dateUtc="2025-12-10T17:31:00Z">
              <w:rPr>
                <w:color w:val="auto"/>
                <w:sz w:val="28"/>
                <w:szCs w:val="22"/>
              </w:rPr>
            </w:rPrChange>
          </w:rPr>
          <w:t xml:space="preserve">  </w:t>
        </w:r>
      </w:ins>
      <w:del w:id="1913" w:author="DELL" w:date="2025-12-11T00:29:00Z" w16du:dateUtc="2025-12-10T17:29:00Z">
        <w:r w:rsidRPr="00ED11BD" w:rsidDel="00ED11BD">
          <w:rPr>
            <w:i w:val="0"/>
            <w:iCs w:val="0"/>
            <w:color w:val="auto"/>
            <w:sz w:val="28"/>
            <w:szCs w:val="28"/>
            <w:lang w:val="zh-CN"/>
            <w:rPrChange w:id="1914" w:author="DELL" w:date="2025-12-11T00:31:00Z" w16du:dateUtc="2025-12-10T17:31:00Z">
              <w:rPr>
                <w:color w:val="auto"/>
                <w:sz w:val="28"/>
                <w:szCs w:val="22"/>
                <w:lang w:val="zh-CN"/>
              </w:rPr>
            </w:rPrChange>
          </w:rPr>
          <w:delText xml:space="preserve">Hình 3.43 - </w:delText>
        </w:r>
      </w:del>
      <w:r w:rsidRPr="00ED11BD">
        <w:rPr>
          <w:i w:val="0"/>
          <w:iCs w:val="0"/>
          <w:color w:val="auto"/>
          <w:sz w:val="28"/>
          <w:szCs w:val="28"/>
          <w:lang w:val="zh-CN"/>
          <w:rPrChange w:id="1915" w:author="DELL" w:date="2025-12-11T00:31:00Z" w16du:dateUtc="2025-12-10T17:31:00Z">
            <w:rPr>
              <w:color w:val="auto"/>
              <w:sz w:val="28"/>
              <w:szCs w:val="22"/>
              <w:lang w:val="zh-CN"/>
            </w:rPr>
          </w:rPrChange>
        </w:rPr>
        <w:t>Form thêm sản phẩm mới (rỗng)</w:t>
      </w:r>
      <w:bookmarkEnd w:id="1903"/>
    </w:p>
    <w:p w14:paraId="223D5911" w14:textId="77777777" w:rsidR="00F0715F" w:rsidDel="00ED11BD" w:rsidRDefault="00F0715F" w:rsidP="00520757">
      <w:pPr>
        <w:spacing w:line="276" w:lineRule="auto"/>
        <w:rPr>
          <w:del w:id="1916" w:author="DELL" w:date="2025-12-11T00:31:00Z" w16du:dateUtc="2025-12-10T17:31:00Z"/>
          <w:lang w:val="zh-CN"/>
        </w:rPr>
      </w:pPr>
    </w:p>
    <w:p w14:paraId="268EAEA7" w14:textId="77777777" w:rsidR="00F0715F" w:rsidRDefault="00000000" w:rsidP="00520757">
      <w:pPr>
        <w:spacing w:line="276" w:lineRule="auto"/>
        <w:rPr>
          <w:lang w:val="zh-CN"/>
        </w:rPr>
      </w:pPr>
      <w:r>
        <w:rPr>
          <w:lang w:val="zh-CN"/>
        </w:rPr>
        <w:t>Bước 3: Admin điền thông tin: tên "Trà Sữa Matcha", chọn danh mục "Trà sữa", nhập giá Size S: 30.000đ, M: 35.000đ, L: 40.000đ.</w:t>
      </w:r>
    </w:p>
    <w:p w14:paraId="4ACF0F77" w14:textId="77777777" w:rsidR="00F0715F" w:rsidRDefault="00000000" w:rsidP="00520757">
      <w:pPr>
        <w:spacing w:line="276" w:lineRule="auto"/>
        <w:rPr>
          <w:lang w:val="zh-CN"/>
        </w:rPr>
      </w:pPr>
      <w:r>
        <w:rPr>
          <w:noProof/>
        </w:rPr>
        <w:drawing>
          <wp:inline distT="0" distB="0" distL="114300" distR="114300" wp14:anchorId="611906F1" wp14:editId="182C4636">
            <wp:extent cx="5757545" cy="3237230"/>
            <wp:effectExtent l="0" t="0" r="3175" b="889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46"/>
                    <a:stretch>
                      <a:fillRect/>
                    </a:stretch>
                  </pic:blipFill>
                  <pic:spPr>
                    <a:xfrm>
                      <a:off x="0" y="0"/>
                      <a:ext cx="5757545" cy="3237230"/>
                    </a:xfrm>
                    <a:prstGeom prst="rect">
                      <a:avLst/>
                    </a:prstGeom>
                    <a:noFill/>
                    <a:ln>
                      <a:noFill/>
                    </a:ln>
                  </pic:spPr>
                </pic:pic>
              </a:graphicData>
            </a:graphic>
          </wp:inline>
        </w:drawing>
      </w:r>
    </w:p>
    <w:p w14:paraId="0491170F" w14:textId="74322594" w:rsidR="00F0715F" w:rsidRPr="00ED11BD" w:rsidRDefault="00ED11BD">
      <w:pPr>
        <w:pStyle w:val="Caption"/>
        <w:jc w:val="center"/>
        <w:rPr>
          <w:szCs w:val="28"/>
          <w:lang w:val="vi-VN"/>
          <w:rPrChange w:id="1917" w:author="DELL" w:date="2025-12-11T00:32:00Z" w16du:dateUtc="2025-12-10T17:32:00Z">
            <w:rPr>
              <w:lang w:val="zh-CN"/>
            </w:rPr>
          </w:rPrChange>
        </w:rPr>
        <w:pPrChange w:id="1918" w:author="DELL" w:date="2025-12-11T00:32:00Z" w16du:dateUtc="2025-12-10T17:32:00Z">
          <w:pPr>
            <w:spacing w:line="276" w:lineRule="auto"/>
          </w:pPr>
        </w:pPrChange>
      </w:pPr>
      <w:bookmarkStart w:id="1919" w:name="_Toc216372758"/>
      <w:ins w:id="1920" w:author="DELL" w:date="2025-12-11T00:32:00Z" w16du:dateUtc="2025-12-10T17:32:00Z">
        <w:r w:rsidRPr="00ED11BD">
          <w:rPr>
            <w:i w:val="0"/>
            <w:iCs w:val="0"/>
            <w:color w:val="auto"/>
            <w:sz w:val="28"/>
            <w:szCs w:val="28"/>
            <w:rPrChange w:id="1921" w:author="DELL" w:date="2025-12-11T00:32:00Z" w16du:dateUtc="2025-12-10T17:32:00Z">
              <w:rPr>
                <w:color w:val="auto"/>
                <w:sz w:val="28"/>
                <w:szCs w:val="22"/>
              </w:rPr>
            </w:rPrChange>
          </w:rPr>
          <w:t xml:space="preserve">Hình 3. </w:t>
        </w:r>
        <w:r w:rsidRPr="00ED11BD">
          <w:rPr>
            <w:i w:val="0"/>
            <w:iCs w:val="0"/>
            <w:color w:val="auto"/>
            <w:sz w:val="28"/>
            <w:szCs w:val="28"/>
            <w:rPrChange w:id="1922" w:author="DELL" w:date="2025-12-11T00:32:00Z" w16du:dateUtc="2025-12-10T17:32:00Z">
              <w:rPr>
                <w:color w:val="auto"/>
                <w:sz w:val="28"/>
                <w:szCs w:val="22"/>
              </w:rPr>
            </w:rPrChange>
          </w:rPr>
          <w:fldChar w:fldCharType="begin"/>
        </w:r>
        <w:r w:rsidRPr="00ED11BD">
          <w:rPr>
            <w:i w:val="0"/>
            <w:iCs w:val="0"/>
            <w:color w:val="auto"/>
            <w:sz w:val="28"/>
            <w:szCs w:val="28"/>
            <w:rPrChange w:id="1923" w:author="DELL" w:date="2025-12-11T00:32:00Z" w16du:dateUtc="2025-12-10T17:32:00Z">
              <w:rPr>
                <w:color w:val="auto"/>
                <w:sz w:val="28"/>
                <w:szCs w:val="22"/>
              </w:rPr>
            </w:rPrChange>
          </w:rPr>
          <w:instrText xml:space="preserve"> SEQ Hình_3. \* ARABIC </w:instrText>
        </w:r>
      </w:ins>
      <w:r w:rsidRPr="00ED11BD">
        <w:rPr>
          <w:i w:val="0"/>
          <w:iCs w:val="0"/>
          <w:color w:val="auto"/>
          <w:sz w:val="28"/>
          <w:szCs w:val="28"/>
          <w:rPrChange w:id="1924" w:author="DELL" w:date="2025-12-11T00:32:00Z" w16du:dateUtc="2025-12-10T17:32:00Z">
            <w:rPr>
              <w:color w:val="auto"/>
              <w:sz w:val="28"/>
              <w:szCs w:val="22"/>
            </w:rPr>
          </w:rPrChange>
        </w:rPr>
        <w:fldChar w:fldCharType="separate"/>
      </w:r>
      <w:ins w:id="1925" w:author="DELL" w:date="2025-12-12T22:14:00Z" w16du:dateUtc="2025-12-12T15:14:00Z">
        <w:r w:rsidR="009A3885">
          <w:rPr>
            <w:i w:val="0"/>
            <w:iCs w:val="0"/>
            <w:noProof/>
            <w:color w:val="auto"/>
            <w:sz w:val="28"/>
            <w:szCs w:val="28"/>
          </w:rPr>
          <w:t>31</w:t>
        </w:r>
      </w:ins>
      <w:ins w:id="1926" w:author="DELL" w:date="2025-12-11T00:32:00Z" w16du:dateUtc="2025-12-10T17:32:00Z">
        <w:r w:rsidRPr="00ED11BD">
          <w:rPr>
            <w:i w:val="0"/>
            <w:iCs w:val="0"/>
            <w:color w:val="auto"/>
            <w:sz w:val="28"/>
            <w:szCs w:val="28"/>
            <w:rPrChange w:id="1927" w:author="DELL" w:date="2025-12-11T00:32:00Z" w16du:dateUtc="2025-12-10T17:32:00Z">
              <w:rPr>
                <w:color w:val="auto"/>
                <w:sz w:val="28"/>
                <w:szCs w:val="22"/>
              </w:rPr>
            </w:rPrChange>
          </w:rPr>
          <w:fldChar w:fldCharType="end"/>
        </w:r>
        <w:r w:rsidRPr="00ED11BD">
          <w:rPr>
            <w:i w:val="0"/>
            <w:iCs w:val="0"/>
            <w:color w:val="auto"/>
            <w:sz w:val="28"/>
            <w:szCs w:val="28"/>
            <w:rPrChange w:id="1928" w:author="DELL" w:date="2025-12-11T00:32:00Z" w16du:dateUtc="2025-12-10T17:32:00Z">
              <w:rPr>
                <w:color w:val="auto"/>
                <w:sz w:val="28"/>
                <w:szCs w:val="22"/>
              </w:rPr>
            </w:rPrChange>
          </w:rPr>
          <w:t xml:space="preserve"> </w:t>
        </w:r>
      </w:ins>
      <w:del w:id="1929" w:author="DELL" w:date="2025-12-11T00:31:00Z" w16du:dateUtc="2025-12-10T17:31:00Z">
        <w:r w:rsidRPr="00ED11BD" w:rsidDel="00ED11BD">
          <w:rPr>
            <w:i w:val="0"/>
            <w:iCs w:val="0"/>
            <w:color w:val="auto"/>
            <w:sz w:val="28"/>
            <w:szCs w:val="28"/>
            <w:lang w:val="zh-CN"/>
            <w:rPrChange w:id="1930" w:author="DELL" w:date="2025-12-11T00:32:00Z" w16du:dateUtc="2025-12-10T17:32:00Z">
              <w:rPr>
                <w:color w:val="auto"/>
                <w:sz w:val="28"/>
                <w:szCs w:val="22"/>
                <w:lang w:val="zh-CN"/>
              </w:rPr>
            </w:rPrChange>
          </w:rPr>
          <w:delText xml:space="preserve">Hình 3.44 - </w:delText>
        </w:r>
      </w:del>
      <w:r w:rsidRPr="00ED11BD">
        <w:rPr>
          <w:i w:val="0"/>
          <w:iCs w:val="0"/>
          <w:color w:val="auto"/>
          <w:sz w:val="28"/>
          <w:szCs w:val="28"/>
          <w:lang w:val="zh-CN"/>
          <w:rPrChange w:id="1931" w:author="DELL" w:date="2025-12-11T00:32:00Z" w16du:dateUtc="2025-12-10T17:32:00Z">
            <w:rPr>
              <w:color w:val="auto"/>
              <w:sz w:val="28"/>
              <w:szCs w:val="22"/>
              <w:lang w:val="zh-CN"/>
            </w:rPr>
          </w:rPrChange>
        </w:rPr>
        <w:t>Form thêm sản phẩm đã điền đầy đủ thông tin</w:t>
      </w:r>
      <w:bookmarkEnd w:id="1919"/>
    </w:p>
    <w:p w14:paraId="4D2E5139" w14:textId="77777777" w:rsidR="00F0715F" w:rsidDel="00ED11BD" w:rsidRDefault="00F0715F" w:rsidP="00520757">
      <w:pPr>
        <w:spacing w:line="276" w:lineRule="auto"/>
        <w:rPr>
          <w:del w:id="1932" w:author="DELL" w:date="2025-12-11T00:32:00Z" w16du:dateUtc="2025-12-10T17:32:00Z"/>
          <w:lang w:val="zh-CN"/>
        </w:rPr>
      </w:pPr>
    </w:p>
    <w:p w14:paraId="04EEC915" w14:textId="77777777" w:rsidR="00F0715F" w:rsidRDefault="00000000" w:rsidP="00520757">
      <w:pPr>
        <w:spacing w:line="276" w:lineRule="auto"/>
        <w:rPr>
          <w:lang w:val="zh-CN"/>
        </w:rPr>
      </w:pPr>
      <w:r>
        <w:rPr>
          <w:lang w:val="zh-CN"/>
        </w:rPr>
        <w:t>Bước 4: Admin nhấn "Lưu". Hệ thống validate (tên không trùng, giá &gt; 0), lưu vào DB và redirect về danh sách với toast "Thêm sản phẩm thành công".</w:t>
      </w:r>
    </w:p>
    <w:p w14:paraId="57A4E825" w14:textId="77777777" w:rsidR="00F0715F" w:rsidRDefault="00000000" w:rsidP="00520757">
      <w:pPr>
        <w:spacing w:line="276" w:lineRule="auto"/>
        <w:rPr>
          <w:lang w:val="zh-CN"/>
        </w:rPr>
      </w:pPr>
      <w:r>
        <w:rPr>
          <w:noProof/>
        </w:rPr>
        <w:drawing>
          <wp:inline distT="0" distB="0" distL="114300" distR="114300" wp14:anchorId="758E465A" wp14:editId="6E2DE87F">
            <wp:extent cx="5757545" cy="3237230"/>
            <wp:effectExtent l="0" t="0" r="3175" b="889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47"/>
                    <a:stretch>
                      <a:fillRect/>
                    </a:stretch>
                  </pic:blipFill>
                  <pic:spPr>
                    <a:xfrm>
                      <a:off x="0" y="0"/>
                      <a:ext cx="5757545" cy="3237230"/>
                    </a:xfrm>
                    <a:prstGeom prst="rect">
                      <a:avLst/>
                    </a:prstGeom>
                    <a:noFill/>
                    <a:ln>
                      <a:noFill/>
                    </a:ln>
                  </pic:spPr>
                </pic:pic>
              </a:graphicData>
            </a:graphic>
          </wp:inline>
        </w:drawing>
      </w:r>
    </w:p>
    <w:p w14:paraId="6C6AB226" w14:textId="584AA383" w:rsidR="00F0715F" w:rsidRPr="00F35039" w:rsidRDefault="00000000">
      <w:pPr>
        <w:pStyle w:val="Caption"/>
        <w:jc w:val="center"/>
        <w:rPr>
          <w:szCs w:val="28"/>
          <w:lang w:val="zh-CN"/>
        </w:rPr>
        <w:pPrChange w:id="1933" w:author="DELL" w:date="2025-12-11T00:33:00Z" w16du:dateUtc="2025-12-10T17:33:00Z">
          <w:pPr>
            <w:spacing w:line="276" w:lineRule="auto"/>
          </w:pPr>
        </w:pPrChange>
      </w:pPr>
      <w:del w:id="1934" w:author="DELL" w:date="2025-12-11T00:32:00Z" w16du:dateUtc="2025-12-10T17:32:00Z">
        <w:r w:rsidRPr="00ED11BD" w:rsidDel="00ED11BD">
          <w:rPr>
            <w:i w:val="0"/>
            <w:iCs w:val="0"/>
            <w:color w:val="auto"/>
            <w:sz w:val="28"/>
            <w:szCs w:val="28"/>
            <w:rPrChange w:id="1935" w:author="DELL" w:date="2025-12-11T00:33:00Z" w16du:dateUtc="2025-12-10T17:33:00Z">
              <w:rPr>
                <w:color w:val="auto"/>
                <w:sz w:val="28"/>
                <w:szCs w:val="22"/>
              </w:rPr>
            </w:rPrChange>
          </w:rPr>
          <w:delText>H</w:delText>
        </w:r>
        <w:r w:rsidRPr="00ED11BD" w:rsidDel="00ED11BD">
          <w:rPr>
            <w:i w:val="0"/>
            <w:iCs w:val="0"/>
            <w:color w:val="auto"/>
            <w:sz w:val="28"/>
            <w:szCs w:val="28"/>
            <w:lang w:val="zh-CN"/>
            <w:rPrChange w:id="1936" w:author="DELL" w:date="2025-12-11T00:33:00Z" w16du:dateUtc="2025-12-10T17:33:00Z">
              <w:rPr>
                <w:color w:val="auto"/>
                <w:sz w:val="28"/>
                <w:szCs w:val="22"/>
                <w:lang w:val="zh-CN"/>
              </w:rPr>
            </w:rPrChange>
          </w:rPr>
          <w:delText xml:space="preserve">ình 3.45 - </w:delText>
        </w:r>
      </w:del>
      <w:bookmarkStart w:id="1937" w:name="_Toc216372759"/>
      <w:ins w:id="1938" w:author="DELL" w:date="2025-12-11T00:32:00Z" w16du:dateUtc="2025-12-10T17:32:00Z">
        <w:r w:rsidR="00ED11BD" w:rsidRPr="00ED11BD">
          <w:rPr>
            <w:i w:val="0"/>
            <w:iCs w:val="0"/>
            <w:color w:val="auto"/>
            <w:sz w:val="28"/>
            <w:szCs w:val="28"/>
            <w:rPrChange w:id="1939" w:author="DELL" w:date="2025-12-11T00:33:00Z" w16du:dateUtc="2025-12-10T17:33:00Z">
              <w:rPr>
                <w:color w:val="auto"/>
                <w:sz w:val="28"/>
                <w:szCs w:val="22"/>
              </w:rPr>
            </w:rPrChange>
          </w:rPr>
          <w:t xml:space="preserve">Hình 3. </w:t>
        </w:r>
        <w:r w:rsidR="00ED11BD" w:rsidRPr="00ED11BD">
          <w:rPr>
            <w:i w:val="0"/>
            <w:iCs w:val="0"/>
            <w:color w:val="auto"/>
            <w:sz w:val="28"/>
            <w:szCs w:val="28"/>
            <w:rPrChange w:id="1940" w:author="DELL" w:date="2025-12-11T00:33:00Z" w16du:dateUtc="2025-12-10T17:33:00Z">
              <w:rPr>
                <w:color w:val="auto"/>
                <w:sz w:val="28"/>
                <w:szCs w:val="22"/>
              </w:rPr>
            </w:rPrChange>
          </w:rPr>
          <w:fldChar w:fldCharType="begin"/>
        </w:r>
        <w:r w:rsidR="00ED11BD" w:rsidRPr="00ED11BD">
          <w:rPr>
            <w:i w:val="0"/>
            <w:iCs w:val="0"/>
            <w:color w:val="auto"/>
            <w:sz w:val="28"/>
            <w:szCs w:val="28"/>
            <w:rPrChange w:id="1941" w:author="DELL" w:date="2025-12-11T00:33:00Z" w16du:dateUtc="2025-12-10T17:33:00Z">
              <w:rPr>
                <w:color w:val="auto"/>
                <w:sz w:val="28"/>
                <w:szCs w:val="22"/>
              </w:rPr>
            </w:rPrChange>
          </w:rPr>
          <w:instrText xml:space="preserve"> SEQ Hình_3. \* ARABIC </w:instrText>
        </w:r>
      </w:ins>
      <w:r w:rsidR="00ED11BD" w:rsidRPr="00ED11BD">
        <w:rPr>
          <w:i w:val="0"/>
          <w:iCs w:val="0"/>
          <w:color w:val="auto"/>
          <w:sz w:val="28"/>
          <w:szCs w:val="28"/>
          <w:rPrChange w:id="1942" w:author="DELL" w:date="2025-12-11T00:33:00Z" w16du:dateUtc="2025-12-10T17:33:00Z">
            <w:rPr>
              <w:color w:val="auto"/>
              <w:sz w:val="28"/>
              <w:szCs w:val="22"/>
            </w:rPr>
          </w:rPrChange>
        </w:rPr>
        <w:fldChar w:fldCharType="separate"/>
      </w:r>
      <w:ins w:id="1943" w:author="DELL" w:date="2025-12-12T22:14:00Z" w16du:dateUtc="2025-12-12T15:14:00Z">
        <w:r w:rsidR="009A3885">
          <w:rPr>
            <w:i w:val="0"/>
            <w:iCs w:val="0"/>
            <w:noProof/>
            <w:color w:val="auto"/>
            <w:sz w:val="28"/>
            <w:szCs w:val="28"/>
          </w:rPr>
          <w:t>32</w:t>
        </w:r>
      </w:ins>
      <w:ins w:id="1944" w:author="DELL" w:date="2025-12-11T00:32:00Z" w16du:dateUtc="2025-12-10T17:32:00Z">
        <w:r w:rsidR="00ED11BD" w:rsidRPr="00ED11BD">
          <w:rPr>
            <w:i w:val="0"/>
            <w:iCs w:val="0"/>
            <w:color w:val="auto"/>
            <w:sz w:val="28"/>
            <w:szCs w:val="28"/>
            <w:rPrChange w:id="1945" w:author="DELL" w:date="2025-12-11T00:33:00Z" w16du:dateUtc="2025-12-10T17:33:00Z">
              <w:rPr>
                <w:color w:val="auto"/>
                <w:sz w:val="28"/>
                <w:szCs w:val="22"/>
              </w:rPr>
            </w:rPrChange>
          </w:rPr>
          <w:fldChar w:fldCharType="end"/>
        </w:r>
        <w:r w:rsidR="00ED11BD" w:rsidRPr="00ED11BD">
          <w:rPr>
            <w:i w:val="0"/>
            <w:iCs w:val="0"/>
            <w:color w:val="auto"/>
            <w:sz w:val="28"/>
            <w:szCs w:val="28"/>
            <w:rPrChange w:id="1946" w:author="DELL" w:date="2025-12-11T00:33:00Z" w16du:dateUtc="2025-12-10T17:33:00Z">
              <w:rPr>
                <w:color w:val="auto"/>
                <w:sz w:val="28"/>
                <w:szCs w:val="22"/>
              </w:rPr>
            </w:rPrChange>
          </w:rPr>
          <w:t xml:space="preserve"> </w:t>
        </w:r>
      </w:ins>
      <w:r w:rsidRPr="00ED11BD">
        <w:rPr>
          <w:i w:val="0"/>
          <w:iCs w:val="0"/>
          <w:color w:val="auto"/>
          <w:sz w:val="28"/>
          <w:szCs w:val="28"/>
          <w:lang w:val="zh-CN"/>
          <w:rPrChange w:id="1947" w:author="DELL" w:date="2025-12-11T00:33:00Z" w16du:dateUtc="2025-12-10T17:33:00Z">
            <w:rPr>
              <w:color w:val="auto"/>
              <w:sz w:val="28"/>
              <w:szCs w:val="22"/>
              <w:lang w:val="zh-CN"/>
            </w:rPr>
          </w:rPrChange>
        </w:rPr>
        <w:t>Danh sách sản phẩm với sản phẩm mới vừa thêm</w:t>
      </w:r>
      <w:bookmarkEnd w:id="1937"/>
    </w:p>
    <w:p w14:paraId="54414C6C" w14:textId="0C0417C7" w:rsidR="00F0715F" w:rsidRPr="00ED11BD" w:rsidDel="00ED11BD" w:rsidRDefault="00ED11BD">
      <w:pPr>
        <w:spacing w:line="240" w:lineRule="auto"/>
        <w:rPr>
          <w:del w:id="1948" w:author="DELL" w:date="2025-12-11T00:33:00Z" w16du:dateUtc="2025-12-10T17:33:00Z"/>
          <w:lang w:val="vi-VN"/>
          <w:rPrChange w:id="1949" w:author="DELL" w:date="2025-12-11T00:33:00Z" w16du:dateUtc="2025-12-10T17:33:00Z">
            <w:rPr>
              <w:del w:id="1950" w:author="DELL" w:date="2025-12-11T00:33:00Z" w16du:dateUtc="2025-12-10T17:33:00Z"/>
              <w:lang w:val="zh-CN"/>
            </w:rPr>
          </w:rPrChange>
        </w:rPr>
        <w:pPrChange w:id="1951" w:author="DELL" w:date="2025-12-11T00:33:00Z" w16du:dateUtc="2025-12-10T17:33:00Z">
          <w:pPr>
            <w:spacing w:line="276" w:lineRule="auto"/>
          </w:pPr>
        </w:pPrChange>
      </w:pPr>
      <w:ins w:id="1952" w:author="DELL" w:date="2025-12-11T00:33:00Z" w16du:dateUtc="2025-12-10T17:33:00Z">
        <w:r>
          <w:t>-</w:t>
        </w:r>
      </w:ins>
    </w:p>
    <w:p w14:paraId="681DA55F" w14:textId="77777777" w:rsidR="00F0715F" w:rsidRPr="00ED11BD" w:rsidRDefault="00000000">
      <w:pPr>
        <w:rPr>
          <w:lang w:val="zh-CN"/>
        </w:rPr>
        <w:pPrChange w:id="1953" w:author="DELL" w:date="2025-12-11T00:33:00Z" w16du:dateUtc="2025-12-10T17:33:00Z">
          <w:pPr>
            <w:pStyle w:val="ListParagraph"/>
            <w:numPr>
              <w:numId w:val="3"/>
            </w:numPr>
            <w:spacing w:line="276" w:lineRule="auto"/>
            <w:ind w:hanging="360"/>
          </w:pPr>
        </w:pPrChange>
      </w:pPr>
      <w:r w:rsidRPr="00ED11BD">
        <w:rPr>
          <w:lang w:val="zh-CN"/>
        </w:rPr>
        <w:t>Luồng thực hiện - Sửa sản phẩm:</w:t>
      </w:r>
    </w:p>
    <w:p w14:paraId="545E1B0E" w14:textId="77777777" w:rsidR="00F0715F" w:rsidDel="00ED11BD" w:rsidRDefault="00F0715F" w:rsidP="00520757">
      <w:pPr>
        <w:spacing w:line="276" w:lineRule="auto"/>
        <w:rPr>
          <w:del w:id="1954" w:author="DELL" w:date="2025-12-11T00:33:00Z" w16du:dateUtc="2025-12-10T17:33:00Z"/>
          <w:lang w:val="zh-CN"/>
        </w:rPr>
      </w:pPr>
    </w:p>
    <w:p w14:paraId="3940D75B" w14:textId="77777777" w:rsidR="00F0715F" w:rsidRDefault="00000000" w:rsidP="00520757">
      <w:pPr>
        <w:spacing w:line="276" w:lineRule="auto"/>
        <w:rPr>
          <w:lang w:val="zh-CN"/>
        </w:rPr>
      </w:pPr>
      <w:r>
        <w:rPr>
          <w:lang w:val="zh-CN"/>
        </w:rPr>
        <w:t>Bước 5: Admin nhấn "Sửa" trên một sản phẩm. Hệ thống hiển thị form tương tự form thêm mới nhưng đã điền sẵn thông tin hiện tại.</w:t>
      </w:r>
    </w:p>
    <w:p w14:paraId="07928DC9" w14:textId="77777777" w:rsidR="00F0715F" w:rsidRDefault="00F0715F" w:rsidP="00520757">
      <w:pPr>
        <w:spacing w:line="276" w:lineRule="auto"/>
        <w:rPr>
          <w:lang w:val="zh-CN"/>
        </w:rPr>
      </w:pPr>
    </w:p>
    <w:p w14:paraId="1C5615B0" w14:textId="63B4D295" w:rsidR="00F0715F" w:rsidRPr="00F35039" w:rsidRDefault="00000000">
      <w:pPr>
        <w:pStyle w:val="Caption"/>
        <w:jc w:val="center"/>
        <w:rPr>
          <w:szCs w:val="28"/>
          <w:lang w:val="zh-CN"/>
        </w:rPr>
        <w:pPrChange w:id="1955" w:author="DELL" w:date="2025-12-11T00:33:00Z" w16du:dateUtc="2025-12-10T17:33:00Z">
          <w:pPr>
            <w:spacing w:line="276" w:lineRule="auto"/>
          </w:pPr>
        </w:pPrChange>
      </w:pPr>
      <w:bookmarkStart w:id="1956" w:name="_Toc216372760"/>
      <w:r>
        <w:rPr>
          <w:noProof/>
        </w:rPr>
        <w:lastRenderedPageBreak/>
        <w:drawing>
          <wp:inline distT="0" distB="0" distL="114300" distR="114300" wp14:anchorId="723D4F70" wp14:editId="351D6CE8">
            <wp:extent cx="5757545" cy="3237230"/>
            <wp:effectExtent l="0" t="0" r="3175" b="889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48"/>
                    <a:stretch>
                      <a:fillRect/>
                    </a:stretch>
                  </pic:blipFill>
                  <pic:spPr>
                    <a:xfrm>
                      <a:off x="0" y="0"/>
                      <a:ext cx="5757545" cy="3237230"/>
                    </a:xfrm>
                    <a:prstGeom prst="rect">
                      <a:avLst/>
                    </a:prstGeom>
                    <a:noFill/>
                    <a:ln>
                      <a:noFill/>
                    </a:ln>
                  </pic:spPr>
                </pic:pic>
              </a:graphicData>
            </a:graphic>
          </wp:inline>
        </w:drawing>
      </w:r>
      <w:del w:id="1957" w:author="DELL" w:date="2025-12-11T00:33:00Z" w16du:dateUtc="2025-12-10T17:33:00Z">
        <w:r w:rsidRPr="00ED11BD" w:rsidDel="00ED11BD">
          <w:rPr>
            <w:i w:val="0"/>
            <w:iCs w:val="0"/>
            <w:color w:val="auto"/>
            <w:sz w:val="28"/>
            <w:szCs w:val="28"/>
            <w:lang w:val="zh-CN"/>
            <w:rPrChange w:id="1958" w:author="DELL" w:date="2025-12-11T00:33:00Z" w16du:dateUtc="2025-12-10T17:33:00Z">
              <w:rPr>
                <w:color w:val="auto"/>
                <w:sz w:val="28"/>
                <w:szCs w:val="22"/>
                <w:lang w:val="zh-CN"/>
              </w:rPr>
            </w:rPrChange>
          </w:rPr>
          <w:delText>Hình 3.46 -</w:delText>
        </w:r>
      </w:del>
      <w:ins w:id="1959" w:author="DELL" w:date="2025-12-11T00:33:00Z" w16du:dateUtc="2025-12-10T17:33:00Z">
        <w:r w:rsidR="00ED11BD" w:rsidRPr="00ED11BD">
          <w:rPr>
            <w:i w:val="0"/>
            <w:iCs w:val="0"/>
            <w:color w:val="auto"/>
            <w:sz w:val="28"/>
            <w:szCs w:val="28"/>
            <w:rPrChange w:id="1960" w:author="DELL" w:date="2025-12-11T00:33:00Z" w16du:dateUtc="2025-12-10T17:33:00Z">
              <w:rPr>
                <w:color w:val="auto"/>
                <w:sz w:val="28"/>
                <w:szCs w:val="22"/>
              </w:rPr>
            </w:rPrChange>
          </w:rPr>
          <w:t xml:space="preserve">Hình 3. </w:t>
        </w:r>
        <w:r w:rsidR="00ED11BD" w:rsidRPr="00ED11BD">
          <w:rPr>
            <w:i w:val="0"/>
            <w:iCs w:val="0"/>
            <w:color w:val="auto"/>
            <w:sz w:val="28"/>
            <w:szCs w:val="28"/>
            <w:rPrChange w:id="1961" w:author="DELL" w:date="2025-12-11T00:33:00Z" w16du:dateUtc="2025-12-10T17:33:00Z">
              <w:rPr>
                <w:color w:val="auto"/>
                <w:sz w:val="28"/>
                <w:szCs w:val="22"/>
              </w:rPr>
            </w:rPrChange>
          </w:rPr>
          <w:fldChar w:fldCharType="begin"/>
        </w:r>
        <w:r w:rsidR="00ED11BD" w:rsidRPr="00ED11BD">
          <w:rPr>
            <w:i w:val="0"/>
            <w:iCs w:val="0"/>
            <w:color w:val="auto"/>
            <w:sz w:val="28"/>
            <w:szCs w:val="28"/>
            <w:rPrChange w:id="1962" w:author="DELL" w:date="2025-12-11T00:33:00Z" w16du:dateUtc="2025-12-10T17:33:00Z">
              <w:rPr>
                <w:color w:val="auto"/>
                <w:sz w:val="28"/>
                <w:szCs w:val="22"/>
              </w:rPr>
            </w:rPrChange>
          </w:rPr>
          <w:instrText xml:space="preserve"> SEQ Hình_3. \* ARABIC </w:instrText>
        </w:r>
      </w:ins>
      <w:r w:rsidR="00ED11BD" w:rsidRPr="00ED11BD">
        <w:rPr>
          <w:i w:val="0"/>
          <w:iCs w:val="0"/>
          <w:color w:val="auto"/>
          <w:sz w:val="28"/>
          <w:szCs w:val="28"/>
          <w:rPrChange w:id="1963" w:author="DELL" w:date="2025-12-11T00:33:00Z" w16du:dateUtc="2025-12-10T17:33:00Z">
            <w:rPr>
              <w:color w:val="auto"/>
              <w:sz w:val="28"/>
              <w:szCs w:val="22"/>
            </w:rPr>
          </w:rPrChange>
        </w:rPr>
        <w:fldChar w:fldCharType="separate"/>
      </w:r>
      <w:ins w:id="1964" w:author="DELL" w:date="2025-12-12T22:14:00Z" w16du:dateUtc="2025-12-12T15:14:00Z">
        <w:r w:rsidR="009A3885">
          <w:rPr>
            <w:i w:val="0"/>
            <w:iCs w:val="0"/>
            <w:noProof/>
            <w:color w:val="auto"/>
            <w:sz w:val="28"/>
            <w:szCs w:val="28"/>
          </w:rPr>
          <w:t>33</w:t>
        </w:r>
      </w:ins>
      <w:ins w:id="1965" w:author="DELL" w:date="2025-12-11T00:33:00Z" w16du:dateUtc="2025-12-10T17:33:00Z">
        <w:r w:rsidR="00ED11BD" w:rsidRPr="00ED11BD">
          <w:rPr>
            <w:i w:val="0"/>
            <w:iCs w:val="0"/>
            <w:color w:val="auto"/>
            <w:sz w:val="28"/>
            <w:szCs w:val="28"/>
            <w:rPrChange w:id="1966" w:author="DELL" w:date="2025-12-11T00:33:00Z" w16du:dateUtc="2025-12-10T17:33:00Z">
              <w:rPr>
                <w:color w:val="auto"/>
                <w:sz w:val="28"/>
                <w:szCs w:val="22"/>
              </w:rPr>
            </w:rPrChange>
          </w:rPr>
          <w:fldChar w:fldCharType="end"/>
        </w:r>
        <w:r w:rsidR="00ED11BD" w:rsidRPr="00ED11BD">
          <w:rPr>
            <w:i w:val="0"/>
            <w:iCs w:val="0"/>
            <w:color w:val="auto"/>
            <w:sz w:val="28"/>
            <w:szCs w:val="28"/>
            <w:rPrChange w:id="1967" w:author="DELL" w:date="2025-12-11T00:33:00Z" w16du:dateUtc="2025-12-10T17:33:00Z">
              <w:rPr>
                <w:color w:val="auto"/>
                <w:sz w:val="28"/>
                <w:szCs w:val="22"/>
              </w:rPr>
            </w:rPrChange>
          </w:rPr>
          <w:t xml:space="preserve"> </w:t>
        </w:r>
      </w:ins>
      <w:r w:rsidRPr="00ED11BD">
        <w:rPr>
          <w:i w:val="0"/>
          <w:iCs w:val="0"/>
          <w:color w:val="auto"/>
          <w:sz w:val="28"/>
          <w:szCs w:val="28"/>
          <w:lang w:val="zh-CN"/>
          <w:rPrChange w:id="1968" w:author="DELL" w:date="2025-12-11T00:33:00Z" w16du:dateUtc="2025-12-10T17:33:00Z">
            <w:rPr>
              <w:color w:val="auto"/>
              <w:sz w:val="28"/>
              <w:szCs w:val="22"/>
              <w:lang w:val="zh-CN"/>
            </w:rPr>
          </w:rPrChange>
        </w:rPr>
        <w:t xml:space="preserve"> Form sửa sản phẩm với dữ liệu đã load sẵn</w:t>
      </w:r>
      <w:bookmarkEnd w:id="1956"/>
    </w:p>
    <w:p w14:paraId="2D8AC739" w14:textId="77777777" w:rsidR="00F0715F" w:rsidDel="00ED11BD" w:rsidRDefault="00F0715F" w:rsidP="00520757">
      <w:pPr>
        <w:spacing w:line="276" w:lineRule="auto"/>
        <w:rPr>
          <w:del w:id="1969" w:author="DELL" w:date="2025-12-11T00:33:00Z" w16du:dateUtc="2025-12-10T17:33:00Z"/>
          <w:lang w:val="zh-CN"/>
        </w:rPr>
      </w:pPr>
    </w:p>
    <w:p w14:paraId="400997B8" w14:textId="77777777" w:rsidR="00F0715F" w:rsidRDefault="00000000" w:rsidP="00520757">
      <w:pPr>
        <w:spacing w:line="276" w:lineRule="auto"/>
        <w:rPr>
          <w:lang w:val="zh-CN"/>
        </w:rPr>
      </w:pPr>
      <w:r>
        <w:rPr>
          <w:lang w:val="zh-CN"/>
        </w:rPr>
        <w:t>Bước 6: Admin thay đổi giá Size M từ 35.000đ lên 38.000đ</w:t>
      </w:r>
      <w:r>
        <w:t>.</w:t>
      </w:r>
      <w:r>
        <w:rPr>
          <w:lang w:val="zh-CN"/>
        </w:rPr>
        <w:t xml:space="preserve"> Hệ thống cập nhật DB và hiển thị toast "Cập nhật sản phẩm thành công".</w:t>
      </w:r>
    </w:p>
    <w:p w14:paraId="4B0E48A8" w14:textId="77777777" w:rsidR="00F0715F" w:rsidRDefault="00000000" w:rsidP="00520757">
      <w:pPr>
        <w:spacing w:line="276" w:lineRule="auto"/>
        <w:rPr>
          <w:lang w:val="zh-CN"/>
        </w:rPr>
      </w:pPr>
      <w:r>
        <w:rPr>
          <w:noProof/>
        </w:rPr>
        <w:drawing>
          <wp:inline distT="0" distB="0" distL="114300" distR="114300" wp14:anchorId="44E7C571" wp14:editId="0A8E4CA2">
            <wp:extent cx="5757545" cy="3237230"/>
            <wp:effectExtent l="0" t="0" r="3175"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49"/>
                    <a:stretch>
                      <a:fillRect/>
                    </a:stretch>
                  </pic:blipFill>
                  <pic:spPr>
                    <a:xfrm>
                      <a:off x="0" y="0"/>
                      <a:ext cx="5757545" cy="3237230"/>
                    </a:xfrm>
                    <a:prstGeom prst="rect">
                      <a:avLst/>
                    </a:prstGeom>
                    <a:noFill/>
                    <a:ln>
                      <a:noFill/>
                    </a:ln>
                  </pic:spPr>
                </pic:pic>
              </a:graphicData>
            </a:graphic>
          </wp:inline>
        </w:drawing>
      </w:r>
    </w:p>
    <w:p w14:paraId="7E063490" w14:textId="2A07B5F4" w:rsidR="00F0715F" w:rsidRPr="00F35039" w:rsidRDefault="00000000">
      <w:pPr>
        <w:pStyle w:val="Caption"/>
        <w:jc w:val="center"/>
        <w:rPr>
          <w:szCs w:val="28"/>
          <w:lang w:val="zh-CN"/>
        </w:rPr>
        <w:pPrChange w:id="1970" w:author="DELL" w:date="2025-12-11T00:33:00Z" w16du:dateUtc="2025-12-10T17:33:00Z">
          <w:pPr>
            <w:spacing w:line="276" w:lineRule="auto"/>
          </w:pPr>
        </w:pPrChange>
      </w:pPr>
      <w:del w:id="1971" w:author="DELL" w:date="2025-12-11T00:33:00Z" w16du:dateUtc="2025-12-10T17:33:00Z">
        <w:r w:rsidRPr="00ED11BD" w:rsidDel="00ED11BD">
          <w:rPr>
            <w:i w:val="0"/>
            <w:iCs w:val="0"/>
            <w:color w:val="auto"/>
            <w:sz w:val="28"/>
            <w:szCs w:val="28"/>
            <w:lang w:val="zh-CN"/>
            <w:rPrChange w:id="1972" w:author="DELL" w:date="2025-12-11T00:33:00Z" w16du:dateUtc="2025-12-10T17:33:00Z">
              <w:rPr>
                <w:color w:val="auto"/>
                <w:sz w:val="28"/>
                <w:szCs w:val="22"/>
                <w:lang w:val="zh-CN"/>
              </w:rPr>
            </w:rPrChange>
          </w:rPr>
          <w:delText xml:space="preserve">Hình 3.47 - </w:delText>
        </w:r>
      </w:del>
      <w:bookmarkStart w:id="1973" w:name="_Toc216372761"/>
      <w:ins w:id="1974" w:author="DELL" w:date="2025-12-11T00:33:00Z" w16du:dateUtc="2025-12-10T17:33:00Z">
        <w:r w:rsidR="00ED11BD" w:rsidRPr="00ED11BD">
          <w:rPr>
            <w:i w:val="0"/>
            <w:iCs w:val="0"/>
            <w:color w:val="auto"/>
            <w:sz w:val="28"/>
            <w:szCs w:val="28"/>
            <w:rPrChange w:id="1975" w:author="DELL" w:date="2025-12-11T00:33:00Z" w16du:dateUtc="2025-12-10T17:33:00Z">
              <w:rPr>
                <w:color w:val="auto"/>
                <w:sz w:val="28"/>
                <w:szCs w:val="22"/>
              </w:rPr>
            </w:rPrChange>
          </w:rPr>
          <w:t xml:space="preserve">Hình 3. </w:t>
        </w:r>
        <w:r w:rsidR="00ED11BD" w:rsidRPr="00ED11BD">
          <w:rPr>
            <w:i w:val="0"/>
            <w:iCs w:val="0"/>
            <w:color w:val="auto"/>
            <w:sz w:val="28"/>
            <w:szCs w:val="28"/>
            <w:rPrChange w:id="1976" w:author="DELL" w:date="2025-12-11T00:33:00Z" w16du:dateUtc="2025-12-10T17:33:00Z">
              <w:rPr>
                <w:color w:val="auto"/>
                <w:sz w:val="28"/>
                <w:szCs w:val="22"/>
              </w:rPr>
            </w:rPrChange>
          </w:rPr>
          <w:fldChar w:fldCharType="begin"/>
        </w:r>
        <w:r w:rsidR="00ED11BD" w:rsidRPr="00ED11BD">
          <w:rPr>
            <w:i w:val="0"/>
            <w:iCs w:val="0"/>
            <w:color w:val="auto"/>
            <w:sz w:val="28"/>
            <w:szCs w:val="28"/>
            <w:rPrChange w:id="1977" w:author="DELL" w:date="2025-12-11T00:33:00Z" w16du:dateUtc="2025-12-10T17:33:00Z">
              <w:rPr>
                <w:color w:val="auto"/>
                <w:sz w:val="28"/>
                <w:szCs w:val="22"/>
              </w:rPr>
            </w:rPrChange>
          </w:rPr>
          <w:instrText xml:space="preserve"> SEQ Hình_3. \* ARABIC </w:instrText>
        </w:r>
      </w:ins>
      <w:r w:rsidR="00ED11BD" w:rsidRPr="00ED11BD">
        <w:rPr>
          <w:i w:val="0"/>
          <w:iCs w:val="0"/>
          <w:color w:val="auto"/>
          <w:sz w:val="28"/>
          <w:szCs w:val="28"/>
          <w:rPrChange w:id="1978" w:author="DELL" w:date="2025-12-11T00:33:00Z" w16du:dateUtc="2025-12-10T17:33:00Z">
            <w:rPr>
              <w:color w:val="auto"/>
              <w:sz w:val="28"/>
              <w:szCs w:val="22"/>
            </w:rPr>
          </w:rPrChange>
        </w:rPr>
        <w:fldChar w:fldCharType="separate"/>
      </w:r>
      <w:ins w:id="1979" w:author="DELL" w:date="2025-12-12T22:14:00Z" w16du:dateUtc="2025-12-12T15:14:00Z">
        <w:r w:rsidR="009A3885">
          <w:rPr>
            <w:i w:val="0"/>
            <w:iCs w:val="0"/>
            <w:noProof/>
            <w:color w:val="auto"/>
            <w:sz w:val="28"/>
            <w:szCs w:val="28"/>
          </w:rPr>
          <w:t>34</w:t>
        </w:r>
      </w:ins>
      <w:ins w:id="1980" w:author="DELL" w:date="2025-12-11T00:33:00Z" w16du:dateUtc="2025-12-10T17:33:00Z">
        <w:r w:rsidR="00ED11BD" w:rsidRPr="00ED11BD">
          <w:rPr>
            <w:i w:val="0"/>
            <w:iCs w:val="0"/>
            <w:color w:val="auto"/>
            <w:sz w:val="28"/>
            <w:szCs w:val="28"/>
            <w:rPrChange w:id="1981" w:author="DELL" w:date="2025-12-11T00:33:00Z" w16du:dateUtc="2025-12-10T17:33:00Z">
              <w:rPr>
                <w:color w:val="auto"/>
                <w:sz w:val="28"/>
                <w:szCs w:val="22"/>
              </w:rPr>
            </w:rPrChange>
          </w:rPr>
          <w:fldChar w:fldCharType="end"/>
        </w:r>
        <w:r w:rsidR="00ED11BD" w:rsidRPr="00ED11BD">
          <w:rPr>
            <w:i w:val="0"/>
            <w:iCs w:val="0"/>
            <w:color w:val="auto"/>
            <w:sz w:val="28"/>
            <w:szCs w:val="28"/>
            <w:rPrChange w:id="1982" w:author="DELL" w:date="2025-12-11T00:33:00Z" w16du:dateUtc="2025-12-10T17:33:00Z">
              <w:rPr>
                <w:color w:val="auto"/>
                <w:sz w:val="28"/>
                <w:szCs w:val="22"/>
              </w:rPr>
            </w:rPrChange>
          </w:rPr>
          <w:t xml:space="preserve"> </w:t>
        </w:r>
      </w:ins>
      <w:r w:rsidRPr="00ED11BD">
        <w:rPr>
          <w:i w:val="0"/>
          <w:iCs w:val="0"/>
          <w:color w:val="auto"/>
          <w:sz w:val="28"/>
          <w:szCs w:val="28"/>
          <w:lang w:val="zh-CN"/>
          <w:rPrChange w:id="1983" w:author="DELL" w:date="2025-12-11T00:33:00Z" w16du:dateUtc="2025-12-10T17:33:00Z">
            <w:rPr>
              <w:color w:val="auto"/>
              <w:sz w:val="28"/>
              <w:szCs w:val="22"/>
              <w:lang w:val="zh-CN"/>
            </w:rPr>
          </w:rPrChange>
        </w:rPr>
        <w:t>Sản phẩm sau khi cập nhật với giá mới</w:t>
      </w:r>
      <w:bookmarkEnd w:id="1973"/>
    </w:p>
    <w:p w14:paraId="4F1B68DB" w14:textId="22F61B07" w:rsidR="00F0715F" w:rsidDel="00ED11BD" w:rsidRDefault="00ED11BD" w:rsidP="00520757">
      <w:pPr>
        <w:spacing w:line="276" w:lineRule="auto"/>
        <w:rPr>
          <w:del w:id="1984" w:author="DELL" w:date="2025-12-11T00:33:00Z" w16du:dateUtc="2025-12-10T17:33:00Z"/>
          <w:lang w:val="zh-CN"/>
        </w:rPr>
      </w:pPr>
      <w:ins w:id="1985" w:author="DELL" w:date="2025-12-11T00:33:00Z" w16du:dateUtc="2025-12-10T17:33:00Z">
        <w:r>
          <w:t>-</w:t>
        </w:r>
      </w:ins>
    </w:p>
    <w:p w14:paraId="69926CCD" w14:textId="77777777" w:rsidR="00F0715F" w:rsidRPr="00ED11BD" w:rsidRDefault="00000000">
      <w:pPr>
        <w:spacing w:line="276" w:lineRule="auto"/>
        <w:rPr>
          <w:lang w:val="zh-CN"/>
        </w:rPr>
        <w:pPrChange w:id="1986" w:author="DELL" w:date="2025-12-11T00:33:00Z" w16du:dateUtc="2025-12-10T17:33:00Z">
          <w:pPr>
            <w:pStyle w:val="ListParagraph"/>
            <w:numPr>
              <w:numId w:val="3"/>
            </w:numPr>
            <w:spacing w:line="276" w:lineRule="auto"/>
            <w:ind w:hanging="360"/>
          </w:pPr>
        </w:pPrChange>
      </w:pPr>
      <w:r w:rsidRPr="00ED11BD">
        <w:rPr>
          <w:lang w:val="zh-CN"/>
        </w:rPr>
        <w:t>Luồng thực hiện - Xóa sản phẩm:</w:t>
      </w:r>
    </w:p>
    <w:p w14:paraId="3164ED1C" w14:textId="77777777" w:rsidR="00F0715F" w:rsidDel="00ED11BD" w:rsidRDefault="00F0715F" w:rsidP="00520757">
      <w:pPr>
        <w:spacing w:line="276" w:lineRule="auto"/>
        <w:rPr>
          <w:del w:id="1987" w:author="DELL" w:date="2025-12-11T00:33:00Z" w16du:dateUtc="2025-12-10T17:33:00Z"/>
          <w:lang w:val="zh-CN"/>
        </w:rPr>
      </w:pPr>
    </w:p>
    <w:p w14:paraId="07E90F96" w14:textId="77777777" w:rsidR="00F0715F" w:rsidRDefault="00000000" w:rsidP="00520757">
      <w:pPr>
        <w:spacing w:line="276" w:lineRule="auto"/>
        <w:rPr>
          <w:lang w:val="zh-CN"/>
        </w:rPr>
      </w:pPr>
      <w:r>
        <w:rPr>
          <w:lang w:val="zh-CN"/>
        </w:rPr>
        <w:t>Bước 7: Admin nhấn "Xóa" trên một sản phẩm. Hệ thống hiển thị confirm dialog "Bạn có chắc muốn xóa sản phẩm này?"</w:t>
      </w:r>
    </w:p>
    <w:p w14:paraId="13079AC0" w14:textId="77777777" w:rsidR="00F0715F" w:rsidRDefault="00000000" w:rsidP="00520757">
      <w:pPr>
        <w:spacing w:line="276" w:lineRule="auto"/>
        <w:rPr>
          <w:lang w:val="zh-CN"/>
        </w:rPr>
      </w:pPr>
      <w:r>
        <w:rPr>
          <w:noProof/>
        </w:rPr>
        <w:drawing>
          <wp:inline distT="0" distB="0" distL="114300" distR="114300" wp14:anchorId="101E8865" wp14:editId="7E633E3D">
            <wp:extent cx="5757545" cy="3237230"/>
            <wp:effectExtent l="0" t="0" r="3175" b="889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50"/>
                    <a:stretch>
                      <a:fillRect/>
                    </a:stretch>
                  </pic:blipFill>
                  <pic:spPr>
                    <a:xfrm>
                      <a:off x="0" y="0"/>
                      <a:ext cx="5757545" cy="3237230"/>
                    </a:xfrm>
                    <a:prstGeom prst="rect">
                      <a:avLst/>
                    </a:prstGeom>
                    <a:noFill/>
                    <a:ln>
                      <a:noFill/>
                    </a:ln>
                  </pic:spPr>
                </pic:pic>
              </a:graphicData>
            </a:graphic>
          </wp:inline>
        </w:drawing>
      </w:r>
    </w:p>
    <w:p w14:paraId="25C88680" w14:textId="47C0A2B4" w:rsidR="00F0715F" w:rsidRPr="00F35039" w:rsidRDefault="00000000">
      <w:pPr>
        <w:pStyle w:val="Caption"/>
        <w:jc w:val="center"/>
        <w:rPr>
          <w:szCs w:val="28"/>
          <w:lang w:val="zh-CN"/>
        </w:rPr>
        <w:pPrChange w:id="1988" w:author="DELL" w:date="2025-12-11T00:34:00Z" w16du:dateUtc="2025-12-10T17:34:00Z">
          <w:pPr>
            <w:spacing w:line="276" w:lineRule="auto"/>
          </w:pPr>
        </w:pPrChange>
      </w:pPr>
      <w:del w:id="1989" w:author="DELL" w:date="2025-12-11T00:34:00Z" w16du:dateUtc="2025-12-10T17:34:00Z">
        <w:r w:rsidRPr="00ED11BD" w:rsidDel="00ED11BD">
          <w:rPr>
            <w:i w:val="0"/>
            <w:iCs w:val="0"/>
            <w:color w:val="auto"/>
            <w:sz w:val="28"/>
            <w:szCs w:val="28"/>
            <w:lang w:val="zh-CN"/>
            <w:rPrChange w:id="1990" w:author="DELL" w:date="2025-12-11T00:34:00Z" w16du:dateUtc="2025-12-10T17:34:00Z">
              <w:rPr>
                <w:color w:val="auto"/>
                <w:sz w:val="28"/>
                <w:szCs w:val="22"/>
                <w:lang w:val="zh-CN"/>
              </w:rPr>
            </w:rPrChange>
          </w:rPr>
          <w:delText xml:space="preserve">Hình 3.48 - </w:delText>
        </w:r>
      </w:del>
      <w:bookmarkStart w:id="1991" w:name="_Toc216372762"/>
      <w:ins w:id="1992" w:author="DELL" w:date="2025-12-11T00:34:00Z" w16du:dateUtc="2025-12-10T17:34:00Z">
        <w:r w:rsidR="00ED11BD" w:rsidRPr="00ED11BD">
          <w:rPr>
            <w:i w:val="0"/>
            <w:iCs w:val="0"/>
            <w:color w:val="auto"/>
            <w:sz w:val="28"/>
            <w:szCs w:val="28"/>
            <w:rPrChange w:id="1993" w:author="DELL" w:date="2025-12-11T00:34:00Z" w16du:dateUtc="2025-12-10T17:34:00Z">
              <w:rPr>
                <w:color w:val="auto"/>
                <w:sz w:val="28"/>
                <w:szCs w:val="22"/>
              </w:rPr>
            </w:rPrChange>
          </w:rPr>
          <w:t xml:space="preserve">Hình 3. </w:t>
        </w:r>
        <w:r w:rsidR="00ED11BD" w:rsidRPr="00ED11BD">
          <w:rPr>
            <w:i w:val="0"/>
            <w:iCs w:val="0"/>
            <w:color w:val="auto"/>
            <w:sz w:val="28"/>
            <w:szCs w:val="28"/>
            <w:rPrChange w:id="1994" w:author="DELL" w:date="2025-12-11T00:34:00Z" w16du:dateUtc="2025-12-10T17:34:00Z">
              <w:rPr>
                <w:color w:val="auto"/>
                <w:sz w:val="28"/>
                <w:szCs w:val="22"/>
              </w:rPr>
            </w:rPrChange>
          </w:rPr>
          <w:fldChar w:fldCharType="begin"/>
        </w:r>
        <w:r w:rsidR="00ED11BD" w:rsidRPr="00ED11BD">
          <w:rPr>
            <w:i w:val="0"/>
            <w:iCs w:val="0"/>
            <w:color w:val="auto"/>
            <w:sz w:val="28"/>
            <w:szCs w:val="28"/>
            <w:rPrChange w:id="1995" w:author="DELL" w:date="2025-12-11T00:34:00Z" w16du:dateUtc="2025-12-10T17:34:00Z">
              <w:rPr>
                <w:color w:val="auto"/>
                <w:sz w:val="28"/>
                <w:szCs w:val="22"/>
              </w:rPr>
            </w:rPrChange>
          </w:rPr>
          <w:instrText xml:space="preserve"> SEQ Hình_3. \* ARABIC </w:instrText>
        </w:r>
      </w:ins>
      <w:r w:rsidR="00ED11BD" w:rsidRPr="00ED11BD">
        <w:rPr>
          <w:i w:val="0"/>
          <w:iCs w:val="0"/>
          <w:color w:val="auto"/>
          <w:sz w:val="28"/>
          <w:szCs w:val="28"/>
          <w:rPrChange w:id="1996" w:author="DELL" w:date="2025-12-11T00:34:00Z" w16du:dateUtc="2025-12-10T17:34:00Z">
            <w:rPr>
              <w:color w:val="auto"/>
              <w:sz w:val="28"/>
              <w:szCs w:val="22"/>
            </w:rPr>
          </w:rPrChange>
        </w:rPr>
        <w:fldChar w:fldCharType="separate"/>
      </w:r>
      <w:ins w:id="1997" w:author="DELL" w:date="2025-12-12T22:14:00Z" w16du:dateUtc="2025-12-12T15:14:00Z">
        <w:r w:rsidR="009A3885">
          <w:rPr>
            <w:i w:val="0"/>
            <w:iCs w:val="0"/>
            <w:noProof/>
            <w:color w:val="auto"/>
            <w:sz w:val="28"/>
            <w:szCs w:val="28"/>
          </w:rPr>
          <w:t>35</w:t>
        </w:r>
      </w:ins>
      <w:ins w:id="1998" w:author="DELL" w:date="2025-12-11T00:34:00Z" w16du:dateUtc="2025-12-10T17:34:00Z">
        <w:r w:rsidR="00ED11BD" w:rsidRPr="00ED11BD">
          <w:rPr>
            <w:i w:val="0"/>
            <w:iCs w:val="0"/>
            <w:color w:val="auto"/>
            <w:sz w:val="28"/>
            <w:szCs w:val="28"/>
            <w:rPrChange w:id="1999" w:author="DELL" w:date="2025-12-11T00:34:00Z" w16du:dateUtc="2025-12-10T17:34:00Z">
              <w:rPr>
                <w:color w:val="auto"/>
                <w:sz w:val="28"/>
                <w:szCs w:val="22"/>
              </w:rPr>
            </w:rPrChange>
          </w:rPr>
          <w:fldChar w:fldCharType="end"/>
        </w:r>
      </w:ins>
      <w:r w:rsidRPr="00ED11BD">
        <w:rPr>
          <w:i w:val="0"/>
          <w:iCs w:val="0"/>
          <w:color w:val="auto"/>
          <w:sz w:val="28"/>
          <w:szCs w:val="28"/>
          <w:lang w:val="zh-CN"/>
          <w:rPrChange w:id="2000" w:author="DELL" w:date="2025-12-11T00:34:00Z" w16du:dateUtc="2025-12-10T17:34:00Z">
            <w:rPr>
              <w:color w:val="auto"/>
              <w:sz w:val="28"/>
              <w:szCs w:val="22"/>
              <w:lang w:val="zh-CN"/>
            </w:rPr>
          </w:rPrChange>
        </w:rPr>
        <w:t>Confirm dialog xóa sản phẩm</w:t>
      </w:r>
      <w:bookmarkEnd w:id="1991"/>
    </w:p>
    <w:p w14:paraId="18DCB2AC" w14:textId="77777777" w:rsidR="00F0715F" w:rsidDel="00ED11BD" w:rsidRDefault="00F0715F" w:rsidP="00520757">
      <w:pPr>
        <w:spacing w:line="276" w:lineRule="auto"/>
        <w:rPr>
          <w:del w:id="2001" w:author="DELL" w:date="2025-12-11T00:34:00Z" w16du:dateUtc="2025-12-10T17:34:00Z"/>
          <w:lang w:val="zh-CN"/>
        </w:rPr>
      </w:pPr>
    </w:p>
    <w:p w14:paraId="65BF1F9D" w14:textId="77777777" w:rsidR="00F0715F" w:rsidRDefault="00000000" w:rsidP="00520757">
      <w:pPr>
        <w:spacing w:line="276" w:lineRule="auto"/>
        <w:rPr>
          <w:lang w:val="zh-CN"/>
        </w:rPr>
      </w:pPr>
      <w:r>
        <w:rPr>
          <w:lang w:val="zh-CN"/>
        </w:rPr>
        <w:t>Bước 8: Admin xác nhận. Hệ thống xóa sản phẩm khỏi DB (hoặc soft delete: set IsDeleted = true) và refresh danh sách.</w:t>
      </w:r>
    </w:p>
    <w:p w14:paraId="702CAD8A" w14:textId="77777777" w:rsidR="00F0715F" w:rsidRDefault="00F0715F" w:rsidP="00520757">
      <w:pPr>
        <w:spacing w:line="276" w:lineRule="auto"/>
        <w:rPr>
          <w:lang w:val="zh-CN"/>
        </w:rPr>
      </w:pPr>
    </w:p>
    <w:p w14:paraId="7D0A695C" w14:textId="4FE118D9" w:rsidR="00F0715F" w:rsidRDefault="00000000">
      <w:pPr>
        <w:pStyle w:val="Caption"/>
        <w:jc w:val="center"/>
        <w:rPr>
          <w:lang w:val="zh-CN"/>
        </w:rPr>
        <w:pPrChange w:id="2002" w:author="DELL" w:date="2025-12-11T00:34:00Z" w16du:dateUtc="2025-12-10T17:34:00Z">
          <w:pPr>
            <w:spacing w:line="276" w:lineRule="auto"/>
          </w:pPr>
        </w:pPrChange>
      </w:pPr>
      <w:bookmarkStart w:id="2003" w:name="_Toc216372763"/>
      <w:r>
        <w:rPr>
          <w:noProof/>
        </w:rPr>
        <w:lastRenderedPageBreak/>
        <w:drawing>
          <wp:inline distT="0" distB="0" distL="114300" distR="114300" wp14:anchorId="4057A92A" wp14:editId="7E018599">
            <wp:extent cx="5757545" cy="3237230"/>
            <wp:effectExtent l="0" t="0" r="3175" b="889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51"/>
                    <a:stretch>
                      <a:fillRect/>
                    </a:stretch>
                  </pic:blipFill>
                  <pic:spPr>
                    <a:xfrm>
                      <a:off x="0" y="0"/>
                      <a:ext cx="5757545" cy="3237230"/>
                    </a:xfrm>
                    <a:prstGeom prst="rect">
                      <a:avLst/>
                    </a:prstGeom>
                    <a:noFill/>
                    <a:ln>
                      <a:noFill/>
                    </a:ln>
                  </pic:spPr>
                </pic:pic>
              </a:graphicData>
            </a:graphic>
          </wp:inline>
        </w:drawing>
      </w:r>
      <w:del w:id="2004" w:author="DELL" w:date="2025-12-11T00:34:00Z" w16du:dateUtc="2025-12-10T17:34:00Z">
        <w:r w:rsidDel="00ED11BD">
          <w:rPr>
            <w:lang w:val="zh-CN"/>
          </w:rPr>
          <w:delText>Hình 3.49 -</w:delText>
        </w:r>
      </w:del>
      <w:r>
        <w:rPr>
          <w:lang w:val="zh-CN"/>
        </w:rPr>
        <w:t xml:space="preserve"> </w:t>
      </w:r>
      <w:ins w:id="2005" w:author="DELL" w:date="2025-12-11T00:34:00Z" w16du:dateUtc="2025-12-10T17:34:00Z">
        <w:r w:rsidR="00ED11BD" w:rsidRPr="00ED11BD">
          <w:rPr>
            <w:i w:val="0"/>
            <w:iCs w:val="0"/>
            <w:color w:val="auto"/>
            <w:sz w:val="28"/>
            <w:szCs w:val="28"/>
            <w:rPrChange w:id="2006" w:author="DELL" w:date="2025-12-11T00:34:00Z" w16du:dateUtc="2025-12-10T17:34:00Z">
              <w:rPr>
                <w:color w:val="auto"/>
                <w:sz w:val="28"/>
                <w:szCs w:val="22"/>
              </w:rPr>
            </w:rPrChange>
          </w:rPr>
          <w:t xml:space="preserve">Hình 3. </w:t>
        </w:r>
        <w:r w:rsidR="00ED11BD" w:rsidRPr="00ED11BD">
          <w:rPr>
            <w:i w:val="0"/>
            <w:iCs w:val="0"/>
            <w:color w:val="auto"/>
            <w:sz w:val="28"/>
            <w:szCs w:val="28"/>
            <w:rPrChange w:id="2007" w:author="DELL" w:date="2025-12-11T00:34:00Z" w16du:dateUtc="2025-12-10T17:34:00Z">
              <w:rPr>
                <w:color w:val="auto"/>
                <w:sz w:val="28"/>
                <w:szCs w:val="22"/>
              </w:rPr>
            </w:rPrChange>
          </w:rPr>
          <w:fldChar w:fldCharType="begin"/>
        </w:r>
        <w:r w:rsidR="00ED11BD" w:rsidRPr="00ED11BD">
          <w:rPr>
            <w:i w:val="0"/>
            <w:iCs w:val="0"/>
            <w:color w:val="auto"/>
            <w:sz w:val="28"/>
            <w:szCs w:val="28"/>
            <w:rPrChange w:id="2008" w:author="DELL" w:date="2025-12-11T00:34:00Z" w16du:dateUtc="2025-12-10T17:34:00Z">
              <w:rPr>
                <w:color w:val="auto"/>
                <w:sz w:val="28"/>
                <w:szCs w:val="22"/>
              </w:rPr>
            </w:rPrChange>
          </w:rPr>
          <w:instrText xml:space="preserve"> SEQ Hình_3. \* ARABIC </w:instrText>
        </w:r>
      </w:ins>
      <w:r w:rsidR="00ED11BD" w:rsidRPr="00ED11BD">
        <w:rPr>
          <w:i w:val="0"/>
          <w:iCs w:val="0"/>
          <w:color w:val="auto"/>
          <w:sz w:val="28"/>
          <w:szCs w:val="28"/>
          <w:rPrChange w:id="2009" w:author="DELL" w:date="2025-12-11T00:34:00Z" w16du:dateUtc="2025-12-10T17:34:00Z">
            <w:rPr>
              <w:color w:val="auto"/>
              <w:sz w:val="28"/>
              <w:szCs w:val="22"/>
            </w:rPr>
          </w:rPrChange>
        </w:rPr>
        <w:fldChar w:fldCharType="separate"/>
      </w:r>
      <w:ins w:id="2010" w:author="DELL" w:date="2025-12-12T22:14:00Z" w16du:dateUtc="2025-12-12T15:14:00Z">
        <w:r w:rsidR="009A3885">
          <w:rPr>
            <w:i w:val="0"/>
            <w:iCs w:val="0"/>
            <w:noProof/>
            <w:color w:val="auto"/>
            <w:sz w:val="28"/>
            <w:szCs w:val="28"/>
          </w:rPr>
          <w:t>36</w:t>
        </w:r>
      </w:ins>
      <w:ins w:id="2011" w:author="DELL" w:date="2025-12-11T00:34:00Z" w16du:dateUtc="2025-12-10T17:34:00Z">
        <w:r w:rsidR="00ED11BD" w:rsidRPr="00ED11BD">
          <w:rPr>
            <w:i w:val="0"/>
            <w:iCs w:val="0"/>
            <w:color w:val="auto"/>
            <w:sz w:val="28"/>
            <w:szCs w:val="28"/>
            <w:rPrChange w:id="2012" w:author="DELL" w:date="2025-12-11T00:34:00Z" w16du:dateUtc="2025-12-10T17:34:00Z">
              <w:rPr>
                <w:color w:val="auto"/>
                <w:sz w:val="28"/>
                <w:szCs w:val="22"/>
              </w:rPr>
            </w:rPrChange>
          </w:rPr>
          <w:fldChar w:fldCharType="end"/>
        </w:r>
        <w:r w:rsidR="00ED11BD" w:rsidRPr="00ED11BD">
          <w:rPr>
            <w:i w:val="0"/>
            <w:iCs w:val="0"/>
            <w:color w:val="auto"/>
            <w:sz w:val="28"/>
            <w:szCs w:val="28"/>
            <w:rPrChange w:id="2013" w:author="DELL" w:date="2025-12-11T00:34:00Z" w16du:dateUtc="2025-12-10T17:34:00Z">
              <w:rPr>
                <w:color w:val="auto"/>
                <w:sz w:val="28"/>
                <w:szCs w:val="22"/>
              </w:rPr>
            </w:rPrChange>
          </w:rPr>
          <w:t xml:space="preserve"> </w:t>
        </w:r>
      </w:ins>
      <w:r w:rsidRPr="00ED11BD">
        <w:rPr>
          <w:i w:val="0"/>
          <w:iCs w:val="0"/>
          <w:color w:val="auto"/>
          <w:sz w:val="28"/>
          <w:szCs w:val="28"/>
          <w:lang w:val="zh-CN"/>
          <w:rPrChange w:id="2014" w:author="DELL" w:date="2025-12-11T00:34:00Z" w16du:dateUtc="2025-12-10T17:34:00Z">
            <w:rPr>
              <w:color w:val="auto"/>
              <w:sz w:val="28"/>
              <w:szCs w:val="22"/>
              <w:lang w:val="zh-CN"/>
            </w:rPr>
          </w:rPrChange>
        </w:rPr>
        <w:t>Danh sách sản phẩm sau khi xóa</w:t>
      </w:r>
      <w:bookmarkEnd w:id="2003"/>
    </w:p>
    <w:p w14:paraId="1378F3B9" w14:textId="77777777" w:rsidR="00F0715F" w:rsidDel="00ED11BD" w:rsidRDefault="00F0715F">
      <w:pPr>
        <w:pStyle w:val="Heading3"/>
        <w:rPr>
          <w:del w:id="2015" w:author="DELL" w:date="2025-12-11T00:34:00Z" w16du:dateUtc="2025-12-10T17:34:00Z"/>
        </w:rPr>
        <w:pPrChange w:id="2016" w:author="DELL" w:date="2025-12-12T13:52:00Z" w16du:dateUtc="2025-12-12T06:52:00Z">
          <w:pPr>
            <w:spacing w:line="276" w:lineRule="auto"/>
          </w:pPr>
        </w:pPrChange>
      </w:pPr>
    </w:p>
    <w:p w14:paraId="222AB914" w14:textId="77777777" w:rsidR="00F0715F" w:rsidRDefault="00000000">
      <w:pPr>
        <w:pStyle w:val="Heading3"/>
        <w:pPrChange w:id="2017" w:author="DELL" w:date="2025-12-12T13:52:00Z" w16du:dateUtc="2025-12-12T06:52:00Z">
          <w:pPr>
            <w:spacing w:line="276" w:lineRule="auto"/>
          </w:pPr>
        </w:pPrChange>
      </w:pPr>
      <w:bookmarkStart w:id="2018" w:name="_Toc216307592"/>
      <w:bookmarkStart w:id="2019" w:name="_Toc216307944"/>
      <w:bookmarkStart w:id="2020" w:name="_Toc216308029"/>
      <w:bookmarkStart w:id="2021" w:name="_Toc216373530"/>
      <w:r>
        <w:t>4.3.3. Chức năng quản lý danh mục</w:t>
      </w:r>
      <w:bookmarkEnd w:id="2018"/>
      <w:bookmarkEnd w:id="2019"/>
      <w:bookmarkEnd w:id="2020"/>
      <w:bookmarkEnd w:id="2021"/>
    </w:p>
    <w:p w14:paraId="5C0B08EF" w14:textId="3A3813FF" w:rsidR="00F0715F" w:rsidDel="00ED11BD" w:rsidRDefault="00ED11BD" w:rsidP="00520757">
      <w:pPr>
        <w:spacing w:line="276" w:lineRule="auto"/>
        <w:rPr>
          <w:del w:id="2022" w:author="DELL" w:date="2025-12-11T00:35:00Z" w16du:dateUtc="2025-12-10T17:35:00Z"/>
          <w:lang w:val="zh-CN"/>
        </w:rPr>
      </w:pPr>
      <w:ins w:id="2023" w:author="DELL" w:date="2025-12-11T00:35:00Z" w16du:dateUtc="2025-12-10T17:35:00Z">
        <w:r>
          <w:t>-</w:t>
        </w:r>
      </w:ins>
    </w:p>
    <w:p w14:paraId="2E629C68" w14:textId="77777777" w:rsidR="00F0715F" w:rsidRPr="00ED11BD" w:rsidRDefault="00000000">
      <w:pPr>
        <w:spacing w:line="276" w:lineRule="auto"/>
        <w:rPr>
          <w:lang w:val="zh-CN"/>
        </w:rPr>
        <w:pPrChange w:id="2024" w:author="DELL" w:date="2025-12-11T00:35:00Z" w16du:dateUtc="2025-12-10T17:35:00Z">
          <w:pPr>
            <w:pStyle w:val="ListParagraph"/>
            <w:numPr>
              <w:numId w:val="3"/>
            </w:numPr>
            <w:spacing w:line="276" w:lineRule="auto"/>
            <w:ind w:hanging="360"/>
          </w:pPr>
        </w:pPrChange>
      </w:pPr>
      <w:r w:rsidRPr="00ED11BD">
        <w:rPr>
          <w:lang w:val="zh-CN"/>
        </w:rPr>
        <w:t>Mô tả: CRUD danh mục sản phẩm.</w:t>
      </w:r>
    </w:p>
    <w:p w14:paraId="1817049F" w14:textId="45527C7A" w:rsidR="00F0715F" w:rsidDel="00ED11BD" w:rsidRDefault="00ED11BD" w:rsidP="00520757">
      <w:pPr>
        <w:spacing w:line="276" w:lineRule="auto"/>
        <w:rPr>
          <w:del w:id="2025" w:author="DELL" w:date="2025-12-11T00:35:00Z" w16du:dateUtc="2025-12-10T17:35:00Z"/>
          <w:lang w:val="zh-CN"/>
        </w:rPr>
      </w:pPr>
      <w:ins w:id="2026" w:author="DELL" w:date="2025-12-11T00:35:00Z" w16du:dateUtc="2025-12-10T17:35:00Z">
        <w:r>
          <w:t>-</w:t>
        </w:r>
      </w:ins>
    </w:p>
    <w:p w14:paraId="4618FC23" w14:textId="77777777" w:rsidR="00F0715F" w:rsidRPr="00ED11BD" w:rsidRDefault="00000000">
      <w:pPr>
        <w:spacing w:line="276" w:lineRule="auto"/>
        <w:rPr>
          <w:lang w:val="zh-CN"/>
        </w:rPr>
        <w:pPrChange w:id="2027" w:author="DELL" w:date="2025-12-11T00:35:00Z" w16du:dateUtc="2025-12-10T17:35:00Z">
          <w:pPr>
            <w:pStyle w:val="ListParagraph"/>
            <w:numPr>
              <w:numId w:val="3"/>
            </w:numPr>
            <w:spacing w:line="276" w:lineRule="auto"/>
            <w:ind w:hanging="360"/>
          </w:pPr>
        </w:pPrChange>
      </w:pPr>
      <w:r w:rsidRPr="00ED11BD">
        <w:rPr>
          <w:lang w:val="zh-CN"/>
        </w:rPr>
        <w:t>Luồng thực hiện:</w:t>
      </w:r>
    </w:p>
    <w:p w14:paraId="478DA348" w14:textId="77777777" w:rsidR="00F0715F" w:rsidDel="00ED11BD" w:rsidRDefault="00F0715F" w:rsidP="00520757">
      <w:pPr>
        <w:spacing w:line="276" w:lineRule="auto"/>
        <w:rPr>
          <w:del w:id="2028" w:author="DELL" w:date="2025-12-11T00:35:00Z" w16du:dateUtc="2025-12-10T17:35:00Z"/>
          <w:lang w:val="zh-CN"/>
        </w:rPr>
      </w:pPr>
    </w:p>
    <w:p w14:paraId="1FBDCF75" w14:textId="77777777" w:rsidR="00F0715F" w:rsidRDefault="00000000" w:rsidP="00520757">
      <w:pPr>
        <w:spacing w:line="276" w:lineRule="auto"/>
        <w:rPr>
          <w:lang w:val="zh-CN"/>
        </w:rPr>
      </w:pPr>
      <w:r>
        <w:rPr>
          <w:lang w:val="zh-CN"/>
        </w:rPr>
        <w:t>Bước 1: Admin nhấn menu "Quản lý danh mục". Hệ thống hiển thị table:</w:t>
      </w:r>
    </w:p>
    <w:p w14:paraId="4FCC8E39" w14:textId="77777777" w:rsidR="00F0715F" w:rsidDel="00ED11BD" w:rsidRDefault="00F0715F" w:rsidP="00520757">
      <w:pPr>
        <w:spacing w:line="276" w:lineRule="auto"/>
        <w:rPr>
          <w:del w:id="2029" w:author="DELL" w:date="2025-12-11T00:35:00Z" w16du:dateUtc="2025-12-10T17:35:00Z"/>
          <w:lang w:val="zh-CN"/>
        </w:rPr>
      </w:pPr>
    </w:p>
    <w:p w14:paraId="75790EEC" w14:textId="77777777" w:rsidR="00F0715F" w:rsidRDefault="00000000" w:rsidP="00520757">
      <w:pPr>
        <w:spacing w:line="276" w:lineRule="auto"/>
        <w:rPr>
          <w:lang w:val="zh-CN"/>
        </w:rPr>
      </w:pPr>
      <w:r>
        <w:rPr>
          <w:lang w:val="zh-CN"/>
        </w:rPr>
        <w:t>- Tên danh mục</w:t>
      </w:r>
    </w:p>
    <w:p w14:paraId="403E7B5B" w14:textId="77777777" w:rsidR="00F0715F" w:rsidRDefault="00000000" w:rsidP="00520757">
      <w:pPr>
        <w:spacing w:line="276" w:lineRule="auto"/>
        <w:rPr>
          <w:lang w:val="zh-CN"/>
        </w:rPr>
      </w:pPr>
      <w:r>
        <w:rPr>
          <w:lang w:val="zh-CN"/>
        </w:rPr>
        <w:t>- Số lượng sản phẩm</w:t>
      </w:r>
    </w:p>
    <w:p w14:paraId="380F2335" w14:textId="77777777" w:rsidR="00F0715F" w:rsidRDefault="00000000" w:rsidP="00520757">
      <w:pPr>
        <w:spacing w:line="276" w:lineRule="auto"/>
        <w:rPr>
          <w:lang w:val="zh-CN"/>
        </w:rPr>
      </w:pPr>
      <w:r>
        <w:rPr>
          <w:lang w:val="zh-CN"/>
        </w:rPr>
        <w:t>- Nút "Sửa" và "Xóa"</w:t>
      </w:r>
    </w:p>
    <w:p w14:paraId="37C6773B" w14:textId="77777777" w:rsidR="00F0715F" w:rsidDel="00ED11BD" w:rsidRDefault="00F0715F" w:rsidP="00520757">
      <w:pPr>
        <w:spacing w:line="276" w:lineRule="auto"/>
        <w:rPr>
          <w:del w:id="2030" w:author="DELL" w:date="2025-12-11T00:35:00Z" w16du:dateUtc="2025-12-10T17:35:00Z"/>
          <w:lang w:val="zh-CN"/>
        </w:rPr>
      </w:pPr>
    </w:p>
    <w:p w14:paraId="53D8D724" w14:textId="77777777" w:rsidR="00F0715F" w:rsidRDefault="00000000" w:rsidP="00520757">
      <w:pPr>
        <w:spacing w:line="276" w:lineRule="auto"/>
        <w:rPr>
          <w:lang w:val="zh-CN"/>
        </w:rPr>
      </w:pPr>
      <w:r>
        <w:rPr>
          <w:lang w:val="zh-CN"/>
        </w:rPr>
        <w:t>Nút "Thêm danh mục mới" ở trên.</w:t>
      </w:r>
    </w:p>
    <w:p w14:paraId="40C26F92" w14:textId="00BEAF07" w:rsidR="00F0715F" w:rsidRDefault="00ED11BD" w:rsidP="00520757">
      <w:pPr>
        <w:spacing w:line="276" w:lineRule="auto"/>
        <w:rPr>
          <w:lang w:val="zh-CN"/>
        </w:rPr>
      </w:pPr>
      <w:ins w:id="2031" w:author="DELL" w:date="2025-12-11T00:35:00Z" w16du:dateUtc="2025-12-10T17:35:00Z">
        <w:r>
          <w:rPr>
            <w:noProof/>
          </w:rPr>
          <w:lastRenderedPageBreak/>
          <w:drawing>
            <wp:inline distT="0" distB="0" distL="114300" distR="114300" wp14:anchorId="2E4D3DF7" wp14:editId="644EFCD4">
              <wp:extent cx="5757545" cy="3237230"/>
              <wp:effectExtent l="0" t="0" r="3175" b="8890"/>
              <wp:docPr id="19417452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52"/>
                      <a:stretch>
                        <a:fillRect/>
                      </a:stretch>
                    </pic:blipFill>
                    <pic:spPr>
                      <a:xfrm>
                        <a:off x="0" y="0"/>
                        <a:ext cx="5757545" cy="3237230"/>
                      </a:xfrm>
                      <a:prstGeom prst="rect">
                        <a:avLst/>
                      </a:prstGeom>
                      <a:noFill/>
                      <a:ln>
                        <a:noFill/>
                      </a:ln>
                    </pic:spPr>
                  </pic:pic>
                </a:graphicData>
              </a:graphic>
            </wp:inline>
          </w:drawing>
        </w:r>
      </w:ins>
    </w:p>
    <w:p w14:paraId="7E3F18AA" w14:textId="11E8635E" w:rsidR="00F0715F" w:rsidRPr="00F35039" w:rsidRDefault="00000000">
      <w:pPr>
        <w:pStyle w:val="Caption"/>
        <w:jc w:val="center"/>
        <w:rPr>
          <w:szCs w:val="28"/>
          <w:lang w:val="zh-CN"/>
        </w:rPr>
        <w:pPrChange w:id="2032" w:author="DELL" w:date="2025-12-11T00:35:00Z" w16du:dateUtc="2025-12-10T17:35:00Z">
          <w:pPr>
            <w:spacing w:line="276" w:lineRule="auto"/>
          </w:pPr>
        </w:pPrChange>
      </w:pPr>
      <w:del w:id="2033" w:author="DELL" w:date="2025-12-11T00:35:00Z" w16du:dateUtc="2025-12-10T17:35:00Z">
        <w:r w:rsidRPr="00ED11BD" w:rsidDel="00ED11BD">
          <w:rPr>
            <w:i w:val="0"/>
            <w:iCs w:val="0"/>
            <w:noProof/>
            <w:color w:val="auto"/>
            <w:sz w:val="28"/>
            <w:szCs w:val="28"/>
            <w:rPrChange w:id="2034" w:author="DELL" w:date="2025-12-11T00:35:00Z" w16du:dateUtc="2025-12-10T17:35:00Z">
              <w:rPr>
                <w:noProof/>
                <w:color w:val="auto"/>
                <w:sz w:val="28"/>
                <w:szCs w:val="22"/>
              </w:rPr>
            </w:rPrChange>
          </w:rPr>
          <w:drawing>
            <wp:inline distT="0" distB="0" distL="114300" distR="114300" wp14:anchorId="1B6F3A84" wp14:editId="15249E37">
              <wp:extent cx="5757545" cy="3237230"/>
              <wp:effectExtent l="0" t="0" r="3175" b="889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52"/>
                      <a:stretch>
                        <a:fillRect/>
                      </a:stretch>
                    </pic:blipFill>
                    <pic:spPr>
                      <a:xfrm>
                        <a:off x="0" y="0"/>
                        <a:ext cx="5757545" cy="3237230"/>
                      </a:xfrm>
                      <a:prstGeom prst="rect">
                        <a:avLst/>
                      </a:prstGeom>
                      <a:noFill/>
                      <a:ln>
                        <a:noFill/>
                      </a:ln>
                    </pic:spPr>
                  </pic:pic>
                </a:graphicData>
              </a:graphic>
            </wp:inline>
          </w:drawing>
        </w:r>
        <w:r w:rsidRPr="00ED11BD" w:rsidDel="00ED11BD">
          <w:rPr>
            <w:i w:val="0"/>
            <w:iCs w:val="0"/>
            <w:color w:val="auto"/>
            <w:sz w:val="28"/>
            <w:szCs w:val="28"/>
            <w:lang w:val="zh-CN"/>
            <w:rPrChange w:id="2035" w:author="DELL" w:date="2025-12-11T00:35:00Z" w16du:dateUtc="2025-12-10T17:35:00Z">
              <w:rPr>
                <w:color w:val="auto"/>
                <w:sz w:val="28"/>
                <w:szCs w:val="22"/>
                <w:lang w:val="zh-CN"/>
              </w:rPr>
            </w:rPrChange>
          </w:rPr>
          <w:delText xml:space="preserve">Hình 3.50 - </w:delText>
        </w:r>
      </w:del>
      <w:bookmarkStart w:id="2036" w:name="_Toc216372764"/>
      <w:ins w:id="2037" w:author="DELL" w:date="2025-12-11T00:35:00Z" w16du:dateUtc="2025-12-10T17:35:00Z">
        <w:r w:rsidR="00ED11BD" w:rsidRPr="00ED11BD">
          <w:rPr>
            <w:i w:val="0"/>
            <w:iCs w:val="0"/>
            <w:color w:val="auto"/>
            <w:sz w:val="28"/>
            <w:szCs w:val="28"/>
            <w:rPrChange w:id="2038" w:author="DELL" w:date="2025-12-11T00:35:00Z" w16du:dateUtc="2025-12-10T17:35:00Z">
              <w:rPr>
                <w:color w:val="auto"/>
                <w:sz w:val="28"/>
                <w:szCs w:val="22"/>
              </w:rPr>
            </w:rPrChange>
          </w:rPr>
          <w:t xml:space="preserve">Hình 3. </w:t>
        </w:r>
        <w:r w:rsidR="00ED11BD" w:rsidRPr="00ED11BD">
          <w:rPr>
            <w:i w:val="0"/>
            <w:iCs w:val="0"/>
            <w:color w:val="auto"/>
            <w:sz w:val="28"/>
            <w:szCs w:val="28"/>
            <w:rPrChange w:id="2039" w:author="DELL" w:date="2025-12-11T00:35:00Z" w16du:dateUtc="2025-12-10T17:35:00Z">
              <w:rPr>
                <w:color w:val="auto"/>
                <w:sz w:val="28"/>
                <w:szCs w:val="22"/>
              </w:rPr>
            </w:rPrChange>
          </w:rPr>
          <w:fldChar w:fldCharType="begin"/>
        </w:r>
        <w:r w:rsidR="00ED11BD" w:rsidRPr="00ED11BD">
          <w:rPr>
            <w:i w:val="0"/>
            <w:iCs w:val="0"/>
            <w:color w:val="auto"/>
            <w:sz w:val="28"/>
            <w:szCs w:val="28"/>
            <w:rPrChange w:id="2040" w:author="DELL" w:date="2025-12-11T00:35:00Z" w16du:dateUtc="2025-12-10T17:35:00Z">
              <w:rPr>
                <w:color w:val="auto"/>
                <w:sz w:val="28"/>
                <w:szCs w:val="22"/>
              </w:rPr>
            </w:rPrChange>
          </w:rPr>
          <w:instrText xml:space="preserve"> SEQ Hình_3. \* ARABIC </w:instrText>
        </w:r>
      </w:ins>
      <w:r w:rsidR="00ED11BD" w:rsidRPr="00ED11BD">
        <w:rPr>
          <w:i w:val="0"/>
          <w:iCs w:val="0"/>
          <w:color w:val="auto"/>
          <w:sz w:val="28"/>
          <w:szCs w:val="28"/>
          <w:rPrChange w:id="2041" w:author="DELL" w:date="2025-12-11T00:35:00Z" w16du:dateUtc="2025-12-10T17:35:00Z">
            <w:rPr>
              <w:color w:val="auto"/>
              <w:sz w:val="28"/>
              <w:szCs w:val="22"/>
            </w:rPr>
          </w:rPrChange>
        </w:rPr>
        <w:fldChar w:fldCharType="separate"/>
      </w:r>
      <w:ins w:id="2042" w:author="DELL" w:date="2025-12-12T22:14:00Z" w16du:dateUtc="2025-12-12T15:14:00Z">
        <w:r w:rsidR="009A3885">
          <w:rPr>
            <w:i w:val="0"/>
            <w:iCs w:val="0"/>
            <w:noProof/>
            <w:color w:val="auto"/>
            <w:sz w:val="28"/>
            <w:szCs w:val="28"/>
          </w:rPr>
          <w:t>37</w:t>
        </w:r>
      </w:ins>
      <w:ins w:id="2043" w:author="DELL" w:date="2025-12-11T00:35:00Z" w16du:dateUtc="2025-12-10T17:35:00Z">
        <w:r w:rsidR="00ED11BD" w:rsidRPr="00ED11BD">
          <w:rPr>
            <w:i w:val="0"/>
            <w:iCs w:val="0"/>
            <w:color w:val="auto"/>
            <w:sz w:val="28"/>
            <w:szCs w:val="28"/>
            <w:rPrChange w:id="2044" w:author="DELL" w:date="2025-12-11T00:35:00Z" w16du:dateUtc="2025-12-10T17:35:00Z">
              <w:rPr>
                <w:color w:val="auto"/>
                <w:sz w:val="28"/>
                <w:szCs w:val="22"/>
              </w:rPr>
            </w:rPrChange>
          </w:rPr>
          <w:fldChar w:fldCharType="end"/>
        </w:r>
        <w:r w:rsidR="00ED11BD" w:rsidRPr="00ED11BD">
          <w:rPr>
            <w:i w:val="0"/>
            <w:iCs w:val="0"/>
            <w:color w:val="auto"/>
            <w:sz w:val="28"/>
            <w:szCs w:val="28"/>
            <w:rPrChange w:id="2045" w:author="DELL" w:date="2025-12-11T00:35:00Z" w16du:dateUtc="2025-12-10T17:35:00Z">
              <w:rPr>
                <w:color w:val="auto"/>
                <w:sz w:val="28"/>
                <w:szCs w:val="22"/>
              </w:rPr>
            </w:rPrChange>
          </w:rPr>
          <w:t xml:space="preserve"> </w:t>
        </w:r>
      </w:ins>
      <w:r w:rsidRPr="00ED11BD">
        <w:rPr>
          <w:i w:val="0"/>
          <w:iCs w:val="0"/>
          <w:color w:val="auto"/>
          <w:sz w:val="28"/>
          <w:szCs w:val="28"/>
          <w:lang w:val="zh-CN"/>
          <w:rPrChange w:id="2046" w:author="DELL" w:date="2025-12-11T00:35:00Z" w16du:dateUtc="2025-12-10T17:35:00Z">
            <w:rPr>
              <w:color w:val="auto"/>
              <w:sz w:val="28"/>
              <w:szCs w:val="22"/>
              <w:lang w:val="zh-CN"/>
            </w:rPr>
          </w:rPrChange>
        </w:rPr>
        <w:t>Danh sách danh mục</w:t>
      </w:r>
      <w:bookmarkEnd w:id="2036"/>
    </w:p>
    <w:p w14:paraId="55A22FC9" w14:textId="77777777" w:rsidR="00F0715F" w:rsidDel="00ED11BD" w:rsidRDefault="00F0715F" w:rsidP="00520757">
      <w:pPr>
        <w:spacing w:line="276" w:lineRule="auto"/>
        <w:rPr>
          <w:del w:id="2047" w:author="DELL" w:date="2025-12-11T00:35:00Z" w16du:dateUtc="2025-12-10T17:35:00Z"/>
          <w:lang w:val="zh-CN"/>
        </w:rPr>
      </w:pPr>
    </w:p>
    <w:p w14:paraId="4A101FF0" w14:textId="77777777" w:rsidR="00F0715F" w:rsidRDefault="00000000" w:rsidP="00520757">
      <w:pPr>
        <w:spacing w:line="276" w:lineRule="auto"/>
        <w:rPr>
          <w:lang w:val="zh-CN"/>
        </w:rPr>
      </w:pPr>
      <w:r>
        <w:rPr>
          <w:lang w:val="zh-CN"/>
        </w:rPr>
        <w:t>Bước 2: Admin nhấn "Thêm danh mục mới", nhập tên "Trà Hoa Quả" trong modal popup, nhấn "Lưu". Hệ thống thêm danh mục mới.</w:t>
      </w:r>
    </w:p>
    <w:p w14:paraId="67A625EF" w14:textId="77777777" w:rsidR="00F0715F" w:rsidRDefault="00000000" w:rsidP="00520757">
      <w:pPr>
        <w:spacing w:line="276" w:lineRule="auto"/>
        <w:rPr>
          <w:lang w:val="zh-CN"/>
        </w:rPr>
      </w:pPr>
      <w:r>
        <w:rPr>
          <w:noProof/>
        </w:rPr>
        <w:drawing>
          <wp:inline distT="0" distB="0" distL="114300" distR="114300" wp14:anchorId="38D669AA" wp14:editId="14A075C1">
            <wp:extent cx="5757545" cy="3237230"/>
            <wp:effectExtent l="0" t="0" r="3175" b="889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53"/>
                    <a:stretch>
                      <a:fillRect/>
                    </a:stretch>
                  </pic:blipFill>
                  <pic:spPr>
                    <a:xfrm>
                      <a:off x="0" y="0"/>
                      <a:ext cx="5757545" cy="3237230"/>
                    </a:xfrm>
                    <a:prstGeom prst="rect">
                      <a:avLst/>
                    </a:prstGeom>
                    <a:noFill/>
                    <a:ln>
                      <a:noFill/>
                    </a:ln>
                  </pic:spPr>
                </pic:pic>
              </a:graphicData>
            </a:graphic>
          </wp:inline>
        </w:drawing>
      </w:r>
    </w:p>
    <w:p w14:paraId="6C0A234E" w14:textId="308BAC9F" w:rsidR="00F0715F" w:rsidRPr="00F35039" w:rsidRDefault="00000000">
      <w:pPr>
        <w:pStyle w:val="Caption"/>
        <w:jc w:val="center"/>
        <w:rPr>
          <w:szCs w:val="28"/>
          <w:lang w:val="zh-CN"/>
        </w:rPr>
        <w:pPrChange w:id="2048" w:author="DELL" w:date="2025-12-11T00:36:00Z" w16du:dateUtc="2025-12-10T17:36:00Z">
          <w:pPr>
            <w:spacing w:line="276" w:lineRule="auto"/>
          </w:pPr>
        </w:pPrChange>
      </w:pPr>
      <w:del w:id="2049" w:author="DELL" w:date="2025-12-11T00:35:00Z" w16du:dateUtc="2025-12-10T17:35:00Z">
        <w:r w:rsidRPr="00ED11BD" w:rsidDel="00ED11BD">
          <w:rPr>
            <w:i w:val="0"/>
            <w:iCs w:val="0"/>
            <w:color w:val="auto"/>
            <w:sz w:val="28"/>
            <w:szCs w:val="28"/>
            <w:lang w:val="zh-CN"/>
            <w:rPrChange w:id="2050" w:author="DELL" w:date="2025-12-11T00:36:00Z" w16du:dateUtc="2025-12-10T17:36:00Z">
              <w:rPr>
                <w:color w:val="auto"/>
                <w:sz w:val="28"/>
                <w:szCs w:val="22"/>
                <w:lang w:val="zh-CN"/>
              </w:rPr>
            </w:rPrChange>
          </w:rPr>
          <w:delText xml:space="preserve">Hình 3.51 - </w:delText>
        </w:r>
      </w:del>
      <w:bookmarkStart w:id="2051" w:name="_Toc216372765"/>
      <w:ins w:id="2052" w:author="DELL" w:date="2025-12-11T00:35:00Z" w16du:dateUtc="2025-12-10T17:35:00Z">
        <w:r w:rsidR="00ED11BD" w:rsidRPr="00ED11BD">
          <w:rPr>
            <w:i w:val="0"/>
            <w:iCs w:val="0"/>
            <w:color w:val="auto"/>
            <w:sz w:val="28"/>
            <w:szCs w:val="28"/>
            <w:rPrChange w:id="2053" w:author="DELL" w:date="2025-12-11T00:36:00Z" w16du:dateUtc="2025-12-10T17:36:00Z">
              <w:rPr>
                <w:color w:val="auto"/>
                <w:sz w:val="28"/>
                <w:szCs w:val="22"/>
              </w:rPr>
            </w:rPrChange>
          </w:rPr>
          <w:t xml:space="preserve">Hình 3. </w:t>
        </w:r>
        <w:r w:rsidR="00ED11BD" w:rsidRPr="00ED11BD">
          <w:rPr>
            <w:i w:val="0"/>
            <w:iCs w:val="0"/>
            <w:color w:val="auto"/>
            <w:sz w:val="28"/>
            <w:szCs w:val="28"/>
            <w:rPrChange w:id="2054" w:author="DELL" w:date="2025-12-11T00:36:00Z" w16du:dateUtc="2025-12-10T17:36:00Z">
              <w:rPr>
                <w:color w:val="auto"/>
                <w:sz w:val="28"/>
                <w:szCs w:val="22"/>
              </w:rPr>
            </w:rPrChange>
          </w:rPr>
          <w:fldChar w:fldCharType="begin"/>
        </w:r>
        <w:r w:rsidR="00ED11BD" w:rsidRPr="00ED11BD">
          <w:rPr>
            <w:i w:val="0"/>
            <w:iCs w:val="0"/>
            <w:color w:val="auto"/>
            <w:sz w:val="28"/>
            <w:szCs w:val="28"/>
            <w:rPrChange w:id="2055" w:author="DELL" w:date="2025-12-11T00:36:00Z" w16du:dateUtc="2025-12-10T17:36:00Z">
              <w:rPr>
                <w:color w:val="auto"/>
                <w:sz w:val="28"/>
                <w:szCs w:val="22"/>
              </w:rPr>
            </w:rPrChange>
          </w:rPr>
          <w:instrText xml:space="preserve"> SEQ Hình_3. \* ARABIC </w:instrText>
        </w:r>
      </w:ins>
      <w:r w:rsidR="00ED11BD" w:rsidRPr="00ED11BD">
        <w:rPr>
          <w:i w:val="0"/>
          <w:iCs w:val="0"/>
          <w:color w:val="auto"/>
          <w:sz w:val="28"/>
          <w:szCs w:val="28"/>
          <w:rPrChange w:id="2056" w:author="DELL" w:date="2025-12-11T00:36:00Z" w16du:dateUtc="2025-12-10T17:36:00Z">
            <w:rPr>
              <w:color w:val="auto"/>
              <w:sz w:val="28"/>
              <w:szCs w:val="22"/>
            </w:rPr>
          </w:rPrChange>
        </w:rPr>
        <w:fldChar w:fldCharType="separate"/>
      </w:r>
      <w:ins w:id="2057" w:author="DELL" w:date="2025-12-12T22:14:00Z" w16du:dateUtc="2025-12-12T15:14:00Z">
        <w:r w:rsidR="009A3885">
          <w:rPr>
            <w:i w:val="0"/>
            <w:iCs w:val="0"/>
            <w:noProof/>
            <w:color w:val="auto"/>
            <w:sz w:val="28"/>
            <w:szCs w:val="28"/>
          </w:rPr>
          <w:t>38</w:t>
        </w:r>
      </w:ins>
      <w:ins w:id="2058" w:author="DELL" w:date="2025-12-11T00:35:00Z" w16du:dateUtc="2025-12-10T17:35:00Z">
        <w:r w:rsidR="00ED11BD" w:rsidRPr="00ED11BD">
          <w:rPr>
            <w:i w:val="0"/>
            <w:iCs w:val="0"/>
            <w:color w:val="auto"/>
            <w:sz w:val="28"/>
            <w:szCs w:val="28"/>
            <w:rPrChange w:id="2059" w:author="DELL" w:date="2025-12-11T00:36:00Z" w16du:dateUtc="2025-12-10T17:36:00Z">
              <w:rPr>
                <w:color w:val="auto"/>
                <w:sz w:val="28"/>
                <w:szCs w:val="22"/>
              </w:rPr>
            </w:rPrChange>
          </w:rPr>
          <w:fldChar w:fldCharType="end"/>
        </w:r>
        <w:r w:rsidR="00ED11BD" w:rsidRPr="00ED11BD">
          <w:rPr>
            <w:i w:val="0"/>
            <w:iCs w:val="0"/>
            <w:color w:val="auto"/>
            <w:sz w:val="28"/>
            <w:szCs w:val="28"/>
            <w:rPrChange w:id="2060" w:author="DELL" w:date="2025-12-11T00:36:00Z" w16du:dateUtc="2025-12-10T17:36:00Z">
              <w:rPr>
                <w:color w:val="auto"/>
                <w:sz w:val="28"/>
                <w:szCs w:val="22"/>
              </w:rPr>
            </w:rPrChange>
          </w:rPr>
          <w:t xml:space="preserve"> </w:t>
        </w:r>
      </w:ins>
      <w:r w:rsidRPr="00ED11BD">
        <w:rPr>
          <w:i w:val="0"/>
          <w:iCs w:val="0"/>
          <w:color w:val="auto"/>
          <w:sz w:val="28"/>
          <w:szCs w:val="28"/>
          <w:lang w:val="zh-CN"/>
          <w:rPrChange w:id="2061" w:author="DELL" w:date="2025-12-11T00:36:00Z" w16du:dateUtc="2025-12-10T17:36:00Z">
            <w:rPr>
              <w:color w:val="auto"/>
              <w:sz w:val="28"/>
              <w:szCs w:val="22"/>
              <w:lang w:val="zh-CN"/>
            </w:rPr>
          </w:rPrChange>
        </w:rPr>
        <w:t>Modal thêm danh mục mới</w:t>
      </w:r>
      <w:bookmarkEnd w:id="2051"/>
    </w:p>
    <w:p w14:paraId="5BF94D3D" w14:textId="77777777" w:rsidR="00F0715F" w:rsidRDefault="00000000" w:rsidP="00520757">
      <w:pPr>
        <w:spacing w:line="276" w:lineRule="auto"/>
        <w:rPr>
          <w:lang w:val="zh-CN"/>
        </w:rPr>
      </w:pPr>
      <w:r>
        <w:rPr>
          <w:noProof/>
        </w:rPr>
        <w:lastRenderedPageBreak/>
        <w:drawing>
          <wp:inline distT="0" distB="0" distL="114300" distR="114300" wp14:anchorId="6AD21C2A" wp14:editId="198F7A29">
            <wp:extent cx="5757545" cy="3237230"/>
            <wp:effectExtent l="0" t="0" r="3175" b="889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54"/>
                    <a:stretch>
                      <a:fillRect/>
                    </a:stretch>
                  </pic:blipFill>
                  <pic:spPr>
                    <a:xfrm>
                      <a:off x="0" y="0"/>
                      <a:ext cx="5757545" cy="3237230"/>
                    </a:xfrm>
                    <a:prstGeom prst="rect">
                      <a:avLst/>
                    </a:prstGeom>
                    <a:noFill/>
                    <a:ln>
                      <a:noFill/>
                    </a:ln>
                  </pic:spPr>
                </pic:pic>
              </a:graphicData>
            </a:graphic>
          </wp:inline>
        </w:drawing>
      </w:r>
    </w:p>
    <w:p w14:paraId="0614F834" w14:textId="697223A5" w:rsidR="00F0715F" w:rsidRPr="00F35039" w:rsidRDefault="00000000">
      <w:pPr>
        <w:pStyle w:val="Caption"/>
        <w:jc w:val="center"/>
        <w:rPr>
          <w:szCs w:val="28"/>
          <w:lang w:val="zh-CN"/>
        </w:rPr>
        <w:pPrChange w:id="2062" w:author="DELL" w:date="2025-12-11T00:36:00Z" w16du:dateUtc="2025-12-10T17:36:00Z">
          <w:pPr>
            <w:spacing w:line="276" w:lineRule="auto"/>
          </w:pPr>
        </w:pPrChange>
      </w:pPr>
      <w:del w:id="2063" w:author="DELL" w:date="2025-12-11T00:36:00Z" w16du:dateUtc="2025-12-10T17:36:00Z">
        <w:r w:rsidRPr="00ED11BD" w:rsidDel="00ED11BD">
          <w:rPr>
            <w:i w:val="0"/>
            <w:iCs w:val="0"/>
            <w:color w:val="auto"/>
            <w:sz w:val="28"/>
            <w:szCs w:val="28"/>
            <w:lang w:val="zh-CN"/>
            <w:rPrChange w:id="2064" w:author="DELL" w:date="2025-12-11T00:36:00Z" w16du:dateUtc="2025-12-10T17:36:00Z">
              <w:rPr>
                <w:color w:val="auto"/>
                <w:sz w:val="28"/>
                <w:szCs w:val="22"/>
                <w:lang w:val="zh-CN"/>
              </w:rPr>
            </w:rPrChange>
          </w:rPr>
          <w:delText xml:space="preserve">Hình 3.52 - </w:delText>
        </w:r>
      </w:del>
      <w:bookmarkStart w:id="2065" w:name="_Toc216372766"/>
      <w:ins w:id="2066" w:author="DELL" w:date="2025-12-11T00:36:00Z" w16du:dateUtc="2025-12-10T17:36:00Z">
        <w:r w:rsidR="00ED11BD" w:rsidRPr="00ED11BD">
          <w:rPr>
            <w:i w:val="0"/>
            <w:iCs w:val="0"/>
            <w:color w:val="auto"/>
            <w:sz w:val="28"/>
            <w:szCs w:val="28"/>
            <w:rPrChange w:id="2067" w:author="DELL" w:date="2025-12-11T00:36:00Z" w16du:dateUtc="2025-12-10T17:36:00Z">
              <w:rPr>
                <w:color w:val="auto"/>
                <w:sz w:val="28"/>
                <w:szCs w:val="22"/>
              </w:rPr>
            </w:rPrChange>
          </w:rPr>
          <w:t xml:space="preserve">Hình 3. </w:t>
        </w:r>
        <w:r w:rsidR="00ED11BD" w:rsidRPr="00ED11BD">
          <w:rPr>
            <w:i w:val="0"/>
            <w:iCs w:val="0"/>
            <w:color w:val="auto"/>
            <w:sz w:val="28"/>
            <w:szCs w:val="28"/>
            <w:rPrChange w:id="2068" w:author="DELL" w:date="2025-12-11T00:36:00Z" w16du:dateUtc="2025-12-10T17:36:00Z">
              <w:rPr>
                <w:color w:val="auto"/>
                <w:sz w:val="28"/>
                <w:szCs w:val="22"/>
              </w:rPr>
            </w:rPrChange>
          </w:rPr>
          <w:fldChar w:fldCharType="begin"/>
        </w:r>
        <w:r w:rsidR="00ED11BD" w:rsidRPr="00ED11BD">
          <w:rPr>
            <w:i w:val="0"/>
            <w:iCs w:val="0"/>
            <w:color w:val="auto"/>
            <w:sz w:val="28"/>
            <w:szCs w:val="28"/>
            <w:rPrChange w:id="2069" w:author="DELL" w:date="2025-12-11T00:36:00Z" w16du:dateUtc="2025-12-10T17:36:00Z">
              <w:rPr>
                <w:color w:val="auto"/>
                <w:sz w:val="28"/>
                <w:szCs w:val="22"/>
              </w:rPr>
            </w:rPrChange>
          </w:rPr>
          <w:instrText xml:space="preserve"> SEQ Hình_3. \* ARABIC </w:instrText>
        </w:r>
      </w:ins>
      <w:r w:rsidR="00ED11BD" w:rsidRPr="00ED11BD">
        <w:rPr>
          <w:i w:val="0"/>
          <w:iCs w:val="0"/>
          <w:color w:val="auto"/>
          <w:sz w:val="28"/>
          <w:szCs w:val="28"/>
          <w:rPrChange w:id="2070" w:author="DELL" w:date="2025-12-11T00:36:00Z" w16du:dateUtc="2025-12-10T17:36:00Z">
            <w:rPr>
              <w:color w:val="auto"/>
              <w:sz w:val="28"/>
              <w:szCs w:val="22"/>
            </w:rPr>
          </w:rPrChange>
        </w:rPr>
        <w:fldChar w:fldCharType="separate"/>
      </w:r>
      <w:ins w:id="2071" w:author="DELL" w:date="2025-12-12T22:14:00Z" w16du:dateUtc="2025-12-12T15:14:00Z">
        <w:r w:rsidR="009A3885">
          <w:rPr>
            <w:i w:val="0"/>
            <w:iCs w:val="0"/>
            <w:noProof/>
            <w:color w:val="auto"/>
            <w:sz w:val="28"/>
            <w:szCs w:val="28"/>
          </w:rPr>
          <w:t>39</w:t>
        </w:r>
      </w:ins>
      <w:ins w:id="2072" w:author="DELL" w:date="2025-12-11T00:36:00Z" w16du:dateUtc="2025-12-10T17:36:00Z">
        <w:r w:rsidR="00ED11BD" w:rsidRPr="00ED11BD">
          <w:rPr>
            <w:i w:val="0"/>
            <w:iCs w:val="0"/>
            <w:color w:val="auto"/>
            <w:sz w:val="28"/>
            <w:szCs w:val="28"/>
            <w:rPrChange w:id="2073" w:author="DELL" w:date="2025-12-11T00:36:00Z" w16du:dateUtc="2025-12-10T17:36:00Z">
              <w:rPr>
                <w:color w:val="auto"/>
                <w:sz w:val="28"/>
                <w:szCs w:val="22"/>
              </w:rPr>
            </w:rPrChange>
          </w:rPr>
          <w:fldChar w:fldCharType="end"/>
        </w:r>
        <w:r w:rsidR="00ED11BD">
          <w:rPr>
            <w:i w:val="0"/>
            <w:iCs w:val="0"/>
            <w:color w:val="auto"/>
            <w:sz w:val="28"/>
            <w:szCs w:val="28"/>
          </w:rPr>
          <w:t xml:space="preserve"> </w:t>
        </w:r>
      </w:ins>
      <w:r w:rsidRPr="00ED11BD">
        <w:rPr>
          <w:i w:val="0"/>
          <w:iCs w:val="0"/>
          <w:color w:val="auto"/>
          <w:sz w:val="28"/>
          <w:szCs w:val="28"/>
          <w:lang w:val="zh-CN"/>
          <w:rPrChange w:id="2074" w:author="DELL" w:date="2025-12-11T00:36:00Z" w16du:dateUtc="2025-12-10T17:36:00Z">
            <w:rPr>
              <w:color w:val="auto"/>
              <w:sz w:val="28"/>
              <w:szCs w:val="22"/>
              <w:lang w:val="zh-CN"/>
            </w:rPr>
          </w:rPrChange>
        </w:rPr>
        <w:t>Danh sách danh mục với danh mục mớ</w:t>
      </w:r>
      <w:r w:rsidRPr="00ED11BD">
        <w:rPr>
          <w:i w:val="0"/>
          <w:iCs w:val="0"/>
          <w:color w:val="auto"/>
          <w:sz w:val="28"/>
          <w:szCs w:val="28"/>
          <w:rPrChange w:id="2075" w:author="DELL" w:date="2025-12-11T00:36:00Z" w16du:dateUtc="2025-12-10T17:36:00Z">
            <w:rPr>
              <w:color w:val="auto"/>
              <w:sz w:val="28"/>
              <w:szCs w:val="22"/>
            </w:rPr>
          </w:rPrChange>
        </w:rPr>
        <w:t>i</w:t>
      </w:r>
      <w:bookmarkEnd w:id="2065"/>
    </w:p>
    <w:p w14:paraId="6D828A9A" w14:textId="77777777" w:rsidR="00F0715F" w:rsidDel="00ED11BD" w:rsidRDefault="00F0715F" w:rsidP="00520757">
      <w:pPr>
        <w:spacing w:line="276" w:lineRule="auto"/>
        <w:rPr>
          <w:del w:id="2076" w:author="DELL" w:date="2025-12-11T00:36:00Z" w16du:dateUtc="2025-12-10T17:36:00Z"/>
          <w:lang w:val="zh-CN"/>
        </w:rPr>
      </w:pPr>
    </w:p>
    <w:p w14:paraId="440C1A20" w14:textId="77777777" w:rsidR="00F0715F" w:rsidRDefault="00000000" w:rsidP="00520757">
      <w:pPr>
        <w:spacing w:line="276" w:lineRule="auto"/>
        <w:rPr>
          <w:lang w:val="zh-CN"/>
        </w:rPr>
      </w:pPr>
      <w:r>
        <w:rPr>
          <w:lang w:val="zh-CN"/>
        </w:rPr>
        <w:t>Bước 3: Admin nhấn "Sửa", đổi tên danh mục, nhấn "Lưu". Hệ thống cập nhật.</w:t>
      </w:r>
    </w:p>
    <w:p w14:paraId="1F5311EC" w14:textId="77777777" w:rsidR="00F0715F" w:rsidRDefault="00000000" w:rsidP="00520757">
      <w:pPr>
        <w:spacing w:line="276" w:lineRule="auto"/>
        <w:rPr>
          <w:lang w:val="zh-CN"/>
        </w:rPr>
      </w:pPr>
      <w:r>
        <w:rPr>
          <w:noProof/>
        </w:rPr>
        <w:drawing>
          <wp:inline distT="0" distB="0" distL="114300" distR="114300" wp14:anchorId="304E36F6" wp14:editId="439F3A75">
            <wp:extent cx="5757545" cy="3237230"/>
            <wp:effectExtent l="0" t="0" r="3175" b="889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55"/>
                    <a:stretch>
                      <a:fillRect/>
                    </a:stretch>
                  </pic:blipFill>
                  <pic:spPr>
                    <a:xfrm>
                      <a:off x="0" y="0"/>
                      <a:ext cx="5757545" cy="3237230"/>
                    </a:xfrm>
                    <a:prstGeom prst="rect">
                      <a:avLst/>
                    </a:prstGeom>
                    <a:noFill/>
                    <a:ln>
                      <a:noFill/>
                    </a:ln>
                  </pic:spPr>
                </pic:pic>
              </a:graphicData>
            </a:graphic>
          </wp:inline>
        </w:drawing>
      </w:r>
    </w:p>
    <w:p w14:paraId="50E34B79" w14:textId="437DE29E" w:rsidR="00F0715F" w:rsidRPr="00F35039" w:rsidRDefault="00ED11BD">
      <w:pPr>
        <w:pStyle w:val="Caption"/>
        <w:jc w:val="center"/>
        <w:rPr>
          <w:szCs w:val="28"/>
          <w:lang w:val="zh-CN"/>
        </w:rPr>
        <w:pPrChange w:id="2077" w:author="DELL" w:date="2025-12-11T00:37:00Z" w16du:dateUtc="2025-12-10T17:37:00Z">
          <w:pPr>
            <w:spacing w:line="276" w:lineRule="auto"/>
          </w:pPr>
        </w:pPrChange>
      </w:pPr>
      <w:bookmarkStart w:id="2078" w:name="_Toc216372767"/>
      <w:ins w:id="2079" w:author="DELL" w:date="2025-12-11T00:36:00Z" w16du:dateUtc="2025-12-10T17:36:00Z">
        <w:r w:rsidRPr="00ED11BD">
          <w:rPr>
            <w:i w:val="0"/>
            <w:iCs w:val="0"/>
            <w:color w:val="auto"/>
            <w:sz w:val="28"/>
            <w:szCs w:val="28"/>
            <w:rPrChange w:id="2080" w:author="DELL" w:date="2025-12-11T00:37:00Z" w16du:dateUtc="2025-12-10T17:37:00Z">
              <w:rPr>
                <w:color w:val="auto"/>
                <w:sz w:val="28"/>
                <w:szCs w:val="22"/>
              </w:rPr>
            </w:rPrChange>
          </w:rPr>
          <w:t xml:space="preserve">Hình 3. </w:t>
        </w:r>
        <w:r w:rsidRPr="00ED11BD">
          <w:rPr>
            <w:i w:val="0"/>
            <w:iCs w:val="0"/>
            <w:color w:val="auto"/>
            <w:sz w:val="28"/>
            <w:szCs w:val="28"/>
            <w:rPrChange w:id="2081" w:author="DELL" w:date="2025-12-11T00:37:00Z" w16du:dateUtc="2025-12-10T17:37:00Z">
              <w:rPr>
                <w:color w:val="auto"/>
                <w:sz w:val="28"/>
                <w:szCs w:val="22"/>
              </w:rPr>
            </w:rPrChange>
          </w:rPr>
          <w:fldChar w:fldCharType="begin"/>
        </w:r>
        <w:r w:rsidRPr="00ED11BD">
          <w:rPr>
            <w:i w:val="0"/>
            <w:iCs w:val="0"/>
            <w:color w:val="auto"/>
            <w:sz w:val="28"/>
            <w:szCs w:val="28"/>
            <w:rPrChange w:id="2082" w:author="DELL" w:date="2025-12-11T00:37:00Z" w16du:dateUtc="2025-12-10T17:37:00Z">
              <w:rPr>
                <w:color w:val="auto"/>
                <w:sz w:val="28"/>
                <w:szCs w:val="22"/>
              </w:rPr>
            </w:rPrChange>
          </w:rPr>
          <w:instrText xml:space="preserve"> SEQ Hình_3. \* ARABIC </w:instrText>
        </w:r>
      </w:ins>
      <w:r w:rsidRPr="00ED11BD">
        <w:rPr>
          <w:i w:val="0"/>
          <w:iCs w:val="0"/>
          <w:color w:val="auto"/>
          <w:sz w:val="28"/>
          <w:szCs w:val="28"/>
          <w:rPrChange w:id="2083" w:author="DELL" w:date="2025-12-11T00:37:00Z" w16du:dateUtc="2025-12-10T17:37:00Z">
            <w:rPr>
              <w:color w:val="auto"/>
              <w:sz w:val="28"/>
              <w:szCs w:val="22"/>
            </w:rPr>
          </w:rPrChange>
        </w:rPr>
        <w:fldChar w:fldCharType="separate"/>
      </w:r>
      <w:ins w:id="2084" w:author="DELL" w:date="2025-12-12T22:14:00Z" w16du:dateUtc="2025-12-12T15:14:00Z">
        <w:r w:rsidR="009A3885">
          <w:rPr>
            <w:i w:val="0"/>
            <w:iCs w:val="0"/>
            <w:noProof/>
            <w:color w:val="auto"/>
            <w:sz w:val="28"/>
            <w:szCs w:val="28"/>
          </w:rPr>
          <w:t>40</w:t>
        </w:r>
      </w:ins>
      <w:ins w:id="2085" w:author="DELL" w:date="2025-12-11T00:36:00Z" w16du:dateUtc="2025-12-10T17:36:00Z">
        <w:r w:rsidRPr="00ED11BD">
          <w:rPr>
            <w:i w:val="0"/>
            <w:iCs w:val="0"/>
            <w:color w:val="auto"/>
            <w:sz w:val="28"/>
            <w:szCs w:val="28"/>
            <w:rPrChange w:id="2086" w:author="DELL" w:date="2025-12-11T00:37:00Z" w16du:dateUtc="2025-12-10T17:37:00Z">
              <w:rPr>
                <w:color w:val="auto"/>
                <w:sz w:val="28"/>
                <w:szCs w:val="22"/>
              </w:rPr>
            </w:rPrChange>
          </w:rPr>
          <w:fldChar w:fldCharType="end"/>
        </w:r>
        <w:r w:rsidRPr="00ED11BD">
          <w:rPr>
            <w:i w:val="0"/>
            <w:iCs w:val="0"/>
            <w:color w:val="auto"/>
            <w:sz w:val="28"/>
            <w:szCs w:val="28"/>
            <w:rPrChange w:id="2087" w:author="DELL" w:date="2025-12-11T00:37:00Z" w16du:dateUtc="2025-12-10T17:37:00Z">
              <w:rPr>
                <w:color w:val="auto"/>
                <w:sz w:val="28"/>
                <w:szCs w:val="22"/>
              </w:rPr>
            </w:rPrChange>
          </w:rPr>
          <w:t xml:space="preserve">.  </w:t>
        </w:r>
      </w:ins>
      <w:del w:id="2088" w:author="DELL" w:date="2025-12-11T00:36:00Z" w16du:dateUtc="2025-12-10T17:36:00Z">
        <w:r w:rsidRPr="00ED11BD" w:rsidDel="00ED11BD">
          <w:rPr>
            <w:i w:val="0"/>
            <w:iCs w:val="0"/>
            <w:color w:val="auto"/>
            <w:sz w:val="28"/>
            <w:szCs w:val="28"/>
            <w:lang w:val="zh-CN"/>
            <w:rPrChange w:id="2089" w:author="DELL" w:date="2025-12-11T00:37:00Z" w16du:dateUtc="2025-12-10T17:37:00Z">
              <w:rPr>
                <w:color w:val="auto"/>
                <w:sz w:val="28"/>
                <w:szCs w:val="22"/>
                <w:lang w:val="zh-CN"/>
              </w:rPr>
            </w:rPrChange>
          </w:rPr>
          <w:delText xml:space="preserve">Hình 3.53 - </w:delText>
        </w:r>
      </w:del>
      <w:r w:rsidRPr="00ED11BD">
        <w:rPr>
          <w:i w:val="0"/>
          <w:iCs w:val="0"/>
          <w:color w:val="auto"/>
          <w:sz w:val="28"/>
          <w:szCs w:val="28"/>
          <w:lang w:val="zh-CN"/>
          <w:rPrChange w:id="2090" w:author="DELL" w:date="2025-12-11T00:37:00Z" w16du:dateUtc="2025-12-10T17:37:00Z">
            <w:rPr>
              <w:color w:val="auto"/>
              <w:sz w:val="28"/>
              <w:szCs w:val="22"/>
              <w:lang w:val="zh-CN"/>
            </w:rPr>
          </w:rPrChange>
        </w:rPr>
        <w:t>Modal sửa tên danh mục</w:t>
      </w:r>
      <w:bookmarkEnd w:id="2078"/>
    </w:p>
    <w:p w14:paraId="3AD33866" w14:textId="77777777" w:rsidR="00F0715F" w:rsidDel="00ED11BD" w:rsidRDefault="00F0715F" w:rsidP="00520757">
      <w:pPr>
        <w:spacing w:line="276" w:lineRule="auto"/>
        <w:rPr>
          <w:del w:id="2091" w:author="DELL" w:date="2025-12-11T00:37:00Z" w16du:dateUtc="2025-12-10T17:37:00Z"/>
          <w:lang w:val="zh-CN"/>
        </w:rPr>
      </w:pPr>
    </w:p>
    <w:p w14:paraId="542779EB" w14:textId="77777777" w:rsidR="00F0715F" w:rsidRDefault="00000000" w:rsidP="00520757">
      <w:pPr>
        <w:spacing w:line="276" w:lineRule="auto"/>
        <w:rPr>
          <w:lang w:val="zh-CN"/>
        </w:rPr>
      </w:pPr>
      <w:r>
        <w:rPr>
          <w:lang w:val="zh-CN"/>
        </w:rPr>
        <w:t xml:space="preserve">Bước 4: Admin nhấn "Xóa" trên danh mục có sản phẩm. Hệ thống hiển thị </w:t>
      </w:r>
      <w:r>
        <w:t>thông báo</w:t>
      </w:r>
      <w:r>
        <w:rPr>
          <w:lang w:val="zh-CN"/>
        </w:rPr>
        <w:t xml:space="preserve"> "</w:t>
      </w:r>
      <w:r>
        <w:t>Bạn có chắc muốn xóa danh mục này? Tất cả sản phẩm trong doanh mục sẽ bị ảnh hưởng.</w:t>
      </w:r>
      <w:r>
        <w:rPr>
          <w:lang w:val="zh-CN"/>
        </w:rPr>
        <w:t>"</w:t>
      </w:r>
    </w:p>
    <w:p w14:paraId="097D168C" w14:textId="77777777" w:rsidR="00F0715F" w:rsidRDefault="00000000" w:rsidP="00520757">
      <w:pPr>
        <w:spacing w:line="276" w:lineRule="auto"/>
        <w:rPr>
          <w:lang w:val="zh-CN"/>
        </w:rPr>
      </w:pPr>
      <w:r>
        <w:rPr>
          <w:noProof/>
        </w:rPr>
        <w:drawing>
          <wp:inline distT="0" distB="0" distL="114300" distR="114300" wp14:anchorId="4E927218" wp14:editId="632FE985">
            <wp:extent cx="5757545" cy="3237230"/>
            <wp:effectExtent l="0" t="0" r="3175" b="889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56"/>
                    <a:stretch>
                      <a:fillRect/>
                    </a:stretch>
                  </pic:blipFill>
                  <pic:spPr>
                    <a:xfrm>
                      <a:off x="0" y="0"/>
                      <a:ext cx="5757545" cy="3237230"/>
                    </a:xfrm>
                    <a:prstGeom prst="rect">
                      <a:avLst/>
                    </a:prstGeom>
                    <a:noFill/>
                    <a:ln>
                      <a:noFill/>
                    </a:ln>
                  </pic:spPr>
                </pic:pic>
              </a:graphicData>
            </a:graphic>
          </wp:inline>
        </w:drawing>
      </w:r>
    </w:p>
    <w:p w14:paraId="1ED6BB19" w14:textId="41BD2E69" w:rsidR="00F0715F" w:rsidRPr="00F35039" w:rsidRDefault="00000000">
      <w:pPr>
        <w:pStyle w:val="Caption"/>
        <w:jc w:val="center"/>
        <w:rPr>
          <w:szCs w:val="28"/>
          <w:lang w:val="zh-CN"/>
        </w:rPr>
        <w:pPrChange w:id="2092" w:author="DELL" w:date="2025-12-11T00:37:00Z" w16du:dateUtc="2025-12-10T17:37:00Z">
          <w:pPr>
            <w:spacing w:line="276" w:lineRule="auto"/>
          </w:pPr>
        </w:pPrChange>
      </w:pPr>
      <w:del w:id="2093" w:author="DELL" w:date="2025-12-11T00:37:00Z" w16du:dateUtc="2025-12-10T17:37:00Z">
        <w:r w:rsidRPr="00ED11BD" w:rsidDel="00ED11BD">
          <w:rPr>
            <w:i w:val="0"/>
            <w:iCs w:val="0"/>
            <w:color w:val="auto"/>
            <w:sz w:val="28"/>
            <w:szCs w:val="28"/>
            <w:lang w:val="zh-CN"/>
            <w:rPrChange w:id="2094" w:author="DELL" w:date="2025-12-11T00:37:00Z" w16du:dateUtc="2025-12-10T17:37:00Z">
              <w:rPr>
                <w:color w:val="auto"/>
                <w:sz w:val="28"/>
                <w:szCs w:val="22"/>
                <w:lang w:val="zh-CN"/>
              </w:rPr>
            </w:rPrChange>
          </w:rPr>
          <w:delText xml:space="preserve">Hình 3.54 - </w:delText>
        </w:r>
      </w:del>
      <w:bookmarkStart w:id="2095" w:name="_Toc216372768"/>
      <w:ins w:id="2096" w:author="DELL" w:date="2025-12-11T00:37:00Z" w16du:dateUtc="2025-12-10T17:37:00Z">
        <w:r w:rsidR="00ED11BD" w:rsidRPr="00ED11BD">
          <w:rPr>
            <w:i w:val="0"/>
            <w:iCs w:val="0"/>
            <w:color w:val="auto"/>
            <w:sz w:val="28"/>
            <w:szCs w:val="28"/>
            <w:rPrChange w:id="2097" w:author="DELL" w:date="2025-12-11T00:37:00Z" w16du:dateUtc="2025-12-10T17:37:00Z">
              <w:rPr>
                <w:color w:val="auto"/>
                <w:sz w:val="28"/>
                <w:szCs w:val="22"/>
              </w:rPr>
            </w:rPrChange>
          </w:rPr>
          <w:t xml:space="preserve">Hình 3. </w:t>
        </w:r>
        <w:r w:rsidR="00ED11BD" w:rsidRPr="00ED11BD">
          <w:rPr>
            <w:i w:val="0"/>
            <w:iCs w:val="0"/>
            <w:color w:val="auto"/>
            <w:sz w:val="28"/>
            <w:szCs w:val="28"/>
            <w:rPrChange w:id="2098" w:author="DELL" w:date="2025-12-11T00:37:00Z" w16du:dateUtc="2025-12-10T17:37:00Z">
              <w:rPr>
                <w:color w:val="auto"/>
                <w:sz w:val="28"/>
                <w:szCs w:val="22"/>
              </w:rPr>
            </w:rPrChange>
          </w:rPr>
          <w:fldChar w:fldCharType="begin"/>
        </w:r>
        <w:r w:rsidR="00ED11BD" w:rsidRPr="00ED11BD">
          <w:rPr>
            <w:i w:val="0"/>
            <w:iCs w:val="0"/>
            <w:color w:val="auto"/>
            <w:sz w:val="28"/>
            <w:szCs w:val="28"/>
            <w:rPrChange w:id="2099" w:author="DELL" w:date="2025-12-11T00:37:00Z" w16du:dateUtc="2025-12-10T17:37:00Z">
              <w:rPr>
                <w:color w:val="auto"/>
                <w:sz w:val="28"/>
                <w:szCs w:val="22"/>
              </w:rPr>
            </w:rPrChange>
          </w:rPr>
          <w:instrText xml:space="preserve"> SEQ Hình_3. \* ARABIC </w:instrText>
        </w:r>
      </w:ins>
      <w:r w:rsidR="00ED11BD" w:rsidRPr="00ED11BD">
        <w:rPr>
          <w:i w:val="0"/>
          <w:iCs w:val="0"/>
          <w:color w:val="auto"/>
          <w:sz w:val="28"/>
          <w:szCs w:val="28"/>
          <w:rPrChange w:id="2100" w:author="DELL" w:date="2025-12-11T00:37:00Z" w16du:dateUtc="2025-12-10T17:37:00Z">
            <w:rPr>
              <w:color w:val="auto"/>
              <w:sz w:val="28"/>
              <w:szCs w:val="22"/>
            </w:rPr>
          </w:rPrChange>
        </w:rPr>
        <w:fldChar w:fldCharType="separate"/>
      </w:r>
      <w:ins w:id="2101" w:author="DELL" w:date="2025-12-12T22:14:00Z" w16du:dateUtc="2025-12-12T15:14:00Z">
        <w:r w:rsidR="009A3885">
          <w:rPr>
            <w:i w:val="0"/>
            <w:iCs w:val="0"/>
            <w:noProof/>
            <w:color w:val="auto"/>
            <w:sz w:val="28"/>
            <w:szCs w:val="28"/>
          </w:rPr>
          <w:t>41</w:t>
        </w:r>
      </w:ins>
      <w:ins w:id="2102" w:author="DELL" w:date="2025-12-11T00:37:00Z" w16du:dateUtc="2025-12-10T17:37:00Z">
        <w:r w:rsidR="00ED11BD" w:rsidRPr="00ED11BD">
          <w:rPr>
            <w:i w:val="0"/>
            <w:iCs w:val="0"/>
            <w:color w:val="auto"/>
            <w:sz w:val="28"/>
            <w:szCs w:val="28"/>
            <w:rPrChange w:id="2103" w:author="DELL" w:date="2025-12-11T00:37:00Z" w16du:dateUtc="2025-12-10T17:37:00Z">
              <w:rPr>
                <w:color w:val="auto"/>
                <w:sz w:val="28"/>
                <w:szCs w:val="22"/>
              </w:rPr>
            </w:rPrChange>
          </w:rPr>
          <w:fldChar w:fldCharType="end"/>
        </w:r>
        <w:r w:rsidR="00ED11BD" w:rsidRPr="00ED11BD">
          <w:rPr>
            <w:i w:val="0"/>
            <w:iCs w:val="0"/>
            <w:color w:val="auto"/>
            <w:sz w:val="28"/>
            <w:szCs w:val="28"/>
            <w:rPrChange w:id="2104" w:author="DELL" w:date="2025-12-11T00:37:00Z" w16du:dateUtc="2025-12-10T17:37:00Z">
              <w:rPr>
                <w:color w:val="auto"/>
                <w:sz w:val="28"/>
                <w:szCs w:val="22"/>
              </w:rPr>
            </w:rPrChange>
          </w:rPr>
          <w:t xml:space="preserve"> </w:t>
        </w:r>
      </w:ins>
      <w:r w:rsidRPr="00ED11BD">
        <w:rPr>
          <w:i w:val="0"/>
          <w:iCs w:val="0"/>
          <w:color w:val="auto"/>
          <w:sz w:val="28"/>
          <w:szCs w:val="28"/>
          <w:lang w:val="zh-CN"/>
          <w:rPrChange w:id="2105" w:author="DELL" w:date="2025-12-11T00:37:00Z" w16du:dateUtc="2025-12-10T17:37:00Z">
            <w:rPr>
              <w:color w:val="auto"/>
              <w:sz w:val="28"/>
              <w:szCs w:val="22"/>
              <w:lang w:val="zh-CN"/>
            </w:rPr>
          </w:rPrChange>
        </w:rPr>
        <w:t>Thông báo kh</w:t>
      </w:r>
      <w:r w:rsidRPr="00ED11BD">
        <w:rPr>
          <w:i w:val="0"/>
          <w:iCs w:val="0"/>
          <w:color w:val="auto"/>
          <w:sz w:val="28"/>
          <w:szCs w:val="28"/>
          <w:rPrChange w:id="2106" w:author="DELL" w:date="2025-12-11T00:37:00Z" w16du:dateUtc="2025-12-10T17:37:00Z">
            <w:rPr>
              <w:color w:val="auto"/>
              <w:sz w:val="28"/>
              <w:szCs w:val="22"/>
            </w:rPr>
          </w:rPrChange>
        </w:rPr>
        <w:t>i</w:t>
      </w:r>
      <w:r w:rsidRPr="00ED11BD">
        <w:rPr>
          <w:i w:val="0"/>
          <w:iCs w:val="0"/>
          <w:color w:val="auto"/>
          <w:sz w:val="28"/>
          <w:szCs w:val="28"/>
          <w:lang w:val="zh-CN"/>
          <w:rPrChange w:id="2107" w:author="DELL" w:date="2025-12-11T00:37:00Z" w16du:dateUtc="2025-12-10T17:37:00Z">
            <w:rPr>
              <w:color w:val="auto"/>
              <w:sz w:val="28"/>
              <w:szCs w:val="22"/>
              <w:lang w:val="zh-CN"/>
            </w:rPr>
          </w:rPrChange>
        </w:rPr>
        <w:t xml:space="preserve"> xóa danh mục</w:t>
      </w:r>
      <w:bookmarkEnd w:id="2095"/>
    </w:p>
    <w:p w14:paraId="2ED47770" w14:textId="77777777" w:rsidR="00F0715F" w:rsidDel="00ED11BD" w:rsidRDefault="00F0715F">
      <w:pPr>
        <w:spacing w:line="276" w:lineRule="auto"/>
        <w:ind w:firstLine="1134"/>
        <w:rPr>
          <w:del w:id="2108" w:author="DELL" w:date="2025-12-11T00:37:00Z" w16du:dateUtc="2025-12-10T17:37:00Z"/>
          <w:lang w:val="zh-CN"/>
        </w:rPr>
        <w:pPrChange w:id="2109" w:author="DELL" w:date="2025-12-12T13:52:00Z" w16du:dateUtc="2025-12-12T06:52:00Z">
          <w:pPr>
            <w:spacing w:line="276" w:lineRule="auto"/>
          </w:pPr>
        </w:pPrChange>
      </w:pPr>
    </w:p>
    <w:p w14:paraId="27F6D6DC" w14:textId="77777777" w:rsidR="00F0715F" w:rsidDel="00ED11BD" w:rsidRDefault="00F0715F">
      <w:pPr>
        <w:spacing w:line="276" w:lineRule="auto"/>
        <w:ind w:firstLine="1134"/>
        <w:rPr>
          <w:del w:id="2110" w:author="DELL" w:date="2025-12-11T00:37:00Z" w16du:dateUtc="2025-12-10T17:37:00Z"/>
          <w:lang w:val="zh-CN"/>
        </w:rPr>
        <w:pPrChange w:id="2111" w:author="DELL" w:date="2025-12-12T13:52:00Z" w16du:dateUtc="2025-12-12T06:52:00Z">
          <w:pPr>
            <w:spacing w:line="276" w:lineRule="auto"/>
          </w:pPr>
        </w:pPrChange>
      </w:pPr>
    </w:p>
    <w:p w14:paraId="439D813A" w14:textId="77777777" w:rsidR="00F0715F" w:rsidRDefault="00000000">
      <w:pPr>
        <w:spacing w:line="276" w:lineRule="auto"/>
        <w:ind w:firstLine="1134"/>
        <w:rPr>
          <w:b/>
          <w:bCs/>
          <w:lang w:val="zh-CN"/>
        </w:rPr>
        <w:pPrChange w:id="2112" w:author="DELL" w:date="2025-12-12T13:52:00Z" w16du:dateUtc="2025-12-12T06:52:00Z">
          <w:pPr>
            <w:spacing w:line="276" w:lineRule="auto"/>
          </w:pPr>
        </w:pPrChange>
      </w:pPr>
      <w:r>
        <w:rPr>
          <w:b/>
          <w:bCs/>
        </w:rPr>
        <w:t>4</w:t>
      </w:r>
      <w:r>
        <w:rPr>
          <w:b/>
          <w:bCs/>
          <w:lang w:val="zh-CN"/>
        </w:rPr>
        <w:t>.3.</w:t>
      </w:r>
      <w:r>
        <w:rPr>
          <w:b/>
          <w:bCs/>
        </w:rPr>
        <w:t xml:space="preserve">4. </w:t>
      </w:r>
      <w:r>
        <w:rPr>
          <w:b/>
          <w:bCs/>
          <w:lang w:val="zh-CN"/>
        </w:rPr>
        <w:t>Chức năng quản lý người dùng</w:t>
      </w:r>
    </w:p>
    <w:p w14:paraId="0C73569B" w14:textId="755432A0" w:rsidR="00F0715F" w:rsidDel="00ED11BD" w:rsidRDefault="00ED11BD" w:rsidP="00520757">
      <w:pPr>
        <w:spacing w:line="276" w:lineRule="auto"/>
        <w:rPr>
          <w:del w:id="2113" w:author="DELL" w:date="2025-12-11T00:37:00Z" w16du:dateUtc="2025-12-10T17:37:00Z"/>
          <w:lang w:val="zh-CN"/>
        </w:rPr>
      </w:pPr>
      <w:ins w:id="2114" w:author="DELL" w:date="2025-12-11T00:37:00Z" w16du:dateUtc="2025-12-10T17:37:00Z">
        <w:r>
          <w:t>-</w:t>
        </w:r>
      </w:ins>
    </w:p>
    <w:p w14:paraId="3FCE2531" w14:textId="77777777" w:rsidR="00F0715F" w:rsidRPr="00ED11BD" w:rsidRDefault="00000000">
      <w:pPr>
        <w:spacing w:line="276" w:lineRule="auto"/>
        <w:rPr>
          <w:lang w:val="zh-CN"/>
        </w:rPr>
        <w:pPrChange w:id="2115" w:author="DELL" w:date="2025-12-11T00:37:00Z" w16du:dateUtc="2025-12-10T17:37:00Z">
          <w:pPr>
            <w:pStyle w:val="ListParagraph"/>
            <w:numPr>
              <w:numId w:val="3"/>
            </w:numPr>
            <w:spacing w:line="276" w:lineRule="auto"/>
            <w:ind w:hanging="360"/>
          </w:pPr>
        </w:pPrChange>
      </w:pPr>
      <w:r w:rsidRPr="00ED11BD">
        <w:rPr>
          <w:lang w:val="zh-CN"/>
        </w:rPr>
        <w:t>Mô tả: Xem danh sách user, thay đổi vai trò, kích hoạt/vô hiệu hóa tài khoản.</w:t>
      </w:r>
    </w:p>
    <w:p w14:paraId="62759B12" w14:textId="027BFD7C" w:rsidR="00F0715F" w:rsidDel="00ED11BD" w:rsidRDefault="00ED11BD" w:rsidP="00520757">
      <w:pPr>
        <w:spacing w:line="276" w:lineRule="auto"/>
        <w:rPr>
          <w:del w:id="2116" w:author="DELL" w:date="2025-12-11T00:37:00Z" w16du:dateUtc="2025-12-10T17:37:00Z"/>
          <w:lang w:val="zh-CN"/>
        </w:rPr>
      </w:pPr>
      <w:ins w:id="2117" w:author="DELL" w:date="2025-12-11T00:37:00Z" w16du:dateUtc="2025-12-10T17:37:00Z">
        <w:r>
          <w:t>-</w:t>
        </w:r>
      </w:ins>
    </w:p>
    <w:p w14:paraId="54CAEC50" w14:textId="77777777" w:rsidR="00F0715F" w:rsidRPr="00ED11BD" w:rsidRDefault="00000000">
      <w:pPr>
        <w:spacing w:line="276" w:lineRule="auto"/>
        <w:rPr>
          <w:lang w:val="zh-CN"/>
        </w:rPr>
        <w:pPrChange w:id="2118" w:author="DELL" w:date="2025-12-11T00:37:00Z" w16du:dateUtc="2025-12-10T17:37:00Z">
          <w:pPr>
            <w:pStyle w:val="ListParagraph"/>
            <w:numPr>
              <w:numId w:val="3"/>
            </w:numPr>
            <w:spacing w:line="276" w:lineRule="auto"/>
            <w:ind w:hanging="360"/>
          </w:pPr>
        </w:pPrChange>
      </w:pPr>
      <w:r w:rsidRPr="00ED11BD">
        <w:rPr>
          <w:lang w:val="zh-CN"/>
        </w:rPr>
        <w:t>Luồng thực hiện:</w:t>
      </w:r>
    </w:p>
    <w:p w14:paraId="07D88CB0" w14:textId="77777777" w:rsidR="00F0715F" w:rsidDel="00ED11BD" w:rsidRDefault="00F0715F" w:rsidP="00520757">
      <w:pPr>
        <w:spacing w:line="276" w:lineRule="auto"/>
        <w:rPr>
          <w:del w:id="2119" w:author="DELL" w:date="2025-12-11T00:37:00Z" w16du:dateUtc="2025-12-10T17:37:00Z"/>
          <w:lang w:val="zh-CN"/>
        </w:rPr>
      </w:pPr>
    </w:p>
    <w:p w14:paraId="1999E454" w14:textId="77777777" w:rsidR="00F0715F" w:rsidDel="00ED11BD" w:rsidRDefault="00000000" w:rsidP="00520757">
      <w:pPr>
        <w:spacing w:line="276" w:lineRule="auto"/>
        <w:rPr>
          <w:del w:id="2120" w:author="DELL" w:date="2025-12-11T00:38:00Z" w16du:dateUtc="2025-12-10T17:38:00Z"/>
        </w:rPr>
      </w:pPr>
      <w:r>
        <w:rPr>
          <w:lang w:val="zh-CN"/>
        </w:rPr>
        <w:t>Bước 1: Admin nhấn "Quản lý người dùng". Hiển thị table:</w:t>
      </w:r>
    </w:p>
    <w:p w14:paraId="2318D029" w14:textId="77777777" w:rsidR="00ED11BD" w:rsidRDefault="00ED11BD" w:rsidP="00520757">
      <w:pPr>
        <w:spacing w:line="276" w:lineRule="auto"/>
        <w:rPr>
          <w:ins w:id="2121" w:author="DELL" w:date="2025-12-11T00:38:00Z" w16du:dateUtc="2025-12-10T17:38:00Z"/>
          <w:lang w:val="zh-CN"/>
        </w:rPr>
      </w:pPr>
    </w:p>
    <w:p w14:paraId="3FD91A52" w14:textId="77777777" w:rsidR="00F0715F" w:rsidDel="00ED11BD" w:rsidRDefault="00F0715F" w:rsidP="00520757">
      <w:pPr>
        <w:spacing w:line="276" w:lineRule="auto"/>
        <w:rPr>
          <w:del w:id="2122" w:author="DELL" w:date="2025-12-11T00:38:00Z" w16du:dateUtc="2025-12-10T17:38:00Z"/>
          <w:lang w:val="zh-CN"/>
        </w:rPr>
      </w:pPr>
    </w:p>
    <w:p w14:paraId="06D39149" w14:textId="77777777" w:rsidR="00F0715F" w:rsidRDefault="00000000" w:rsidP="00520757">
      <w:pPr>
        <w:spacing w:line="276" w:lineRule="auto"/>
        <w:rPr>
          <w:lang w:val="zh-CN"/>
        </w:rPr>
      </w:pPr>
      <w:r>
        <w:rPr>
          <w:lang w:val="zh-CN"/>
        </w:rPr>
        <w:t>- Email</w:t>
      </w:r>
    </w:p>
    <w:p w14:paraId="7D795AA8" w14:textId="77777777" w:rsidR="00F0715F" w:rsidRDefault="00000000" w:rsidP="00520757">
      <w:pPr>
        <w:spacing w:line="276" w:lineRule="auto"/>
        <w:rPr>
          <w:lang w:val="zh-CN"/>
        </w:rPr>
      </w:pPr>
      <w:r>
        <w:rPr>
          <w:lang w:val="zh-CN"/>
        </w:rPr>
        <w:t>- Họ tên</w:t>
      </w:r>
    </w:p>
    <w:p w14:paraId="3397E7A0" w14:textId="77777777" w:rsidR="00F0715F" w:rsidRDefault="00000000" w:rsidP="00520757">
      <w:pPr>
        <w:spacing w:line="276" w:lineRule="auto"/>
        <w:rPr>
          <w:lang w:val="zh-CN"/>
        </w:rPr>
      </w:pPr>
      <w:r>
        <w:rPr>
          <w:lang w:val="zh-CN"/>
        </w:rPr>
        <w:t>- Số điện thoại</w:t>
      </w:r>
    </w:p>
    <w:p w14:paraId="659DC40F" w14:textId="77777777" w:rsidR="00F0715F" w:rsidRDefault="00000000" w:rsidP="00520757">
      <w:pPr>
        <w:spacing w:line="276" w:lineRule="auto"/>
        <w:rPr>
          <w:lang w:val="zh-CN"/>
        </w:rPr>
      </w:pPr>
      <w:r>
        <w:rPr>
          <w:lang w:val="zh-CN"/>
        </w:rPr>
        <w:t>- Vai trò (Customer/Staff/Admin)</w:t>
      </w:r>
    </w:p>
    <w:p w14:paraId="7077529B" w14:textId="77777777" w:rsidR="00F0715F" w:rsidRDefault="00000000" w:rsidP="00520757">
      <w:pPr>
        <w:spacing w:line="276" w:lineRule="auto"/>
        <w:rPr>
          <w:lang w:val="zh-CN"/>
        </w:rPr>
      </w:pPr>
      <w:r>
        <w:rPr>
          <w:lang w:val="zh-CN"/>
        </w:rPr>
        <w:t>- Nút "Xem chi tiết", "Đổi vai trò", "Kích hoạt/Vô hiệu hóa"</w:t>
      </w:r>
    </w:p>
    <w:p w14:paraId="2CA8F860" w14:textId="77777777" w:rsidR="00F0715F" w:rsidRDefault="00F0715F" w:rsidP="00520757">
      <w:pPr>
        <w:spacing w:line="276" w:lineRule="auto"/>
        <w:rPr>
          <w:lang w:val="zh-CN"/>
        </w:rPr>
      </w:pPr>
    </w:p>
    <w:p w14:paraId="694D3C49" w14:textId="77777777" w:rsidR="00F0715F" w:rsidRDefault="00000000" w:rsidP="00520757">
      <w:pPr>
        <w:spacing w:line="276" w:lineRule="auto"/>
        <w:rPr>
          <w:lang w:val="zh-CN"/>
        </w:rPr>
      </w:pPr>
      <w:r>
        <w:rPr>
          <w:lang w:val="zh-CN"/>
        </w:rPr>
        <w:t>Có thanh tìm kiếm theo email, họ tên. Dropdown lọc theo vai trò.</w:t>
      </w:r>
    </w:p>
    <w:p w14:paraId="530EAC50" w14:textId="77777777" w:rsidR="00F0715F" w:rsidRDefault="00000000" w:rsidP="00520757">
      <w:pPr>
        <w:spacing w:line="276" w:lineRule="auto"/>
        <w:rPr>
          <w:lang w:val="zh-CN"/>
        </w:rPr>
      </w:pPr>
      <w:r>
        <w:rPr>
          <w:noProof/>
        </w:rPr>
        <w:lastRenderedPageBreak/>
        <w:drawing>
          <wp:inline distT="0" distB="0" distL="114300" distR="114300" wp14:anchorId="401E753F" wp14:editId="6B84DB3C">
            <wp:extent cx="5757545" cy="3237230"/>
            <wp:effectExtent l="0" t="0" r="3175" b="889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57"/>
                    <a:stretch>
                      <a:fillRect/>
                    </a:stretch>
                  </pic:blipFill>
                  <pic:spPr>
                    <a:xfrm>
                      <a:off x="0" y="0"/>
                      <a:ext cx="5757545" cy="3237230"/>
                    </a:xfrm>
                    <a:prstGeom prst="rect">
                      <a:avLst/>
                    </a:prstGeom>
                    <a:noFill/>
                    <a:ln>
                      <a:noFill/>
                    </a:ln>
                  </pic:spPr>
                </pic:pic>
              </a:graphicData>
            </a:graphic>
          </wp:inline>
        </w:drawing>
      </w:r>
    </w:p>
    <w:p w14:paraId="74F55333" w14:textId="3BE965F4" w:rsidR="00F0715F" w:rsidRPr="00F35039" w:rsidRDefault="00000000">
      <w:pPr>
        <w:pStyle w:val="Caption"/>
        <w:jc w:val="center"/>
        <w:rPr>
          <w:szCs w:val="28"/>
          <w:lang w:val="zh-CN"/>
        </w:rPr>
        <w:pPrChange w:id="2123" w:author="DELL" w:date="2025-12-11T00:38:00Z" w16du:dateUtc="2025-12-10T17:38:00Z">
          <w:pPr>
            <w:spacing w:line="276" w:lineRule="auto"/>
          </w:pPr>
        </w:pPrChange>
      </w:pPr>
      <w:del w:id="2124" w:author="DELL" w:date="2025-12-11T00:38:00Z" w16du:dateUtc="2025-12-10T17:38:00Z">
        <w:r w:rsidRPr="00ED11BD" w:rsidDel="00ED11BD">
          <w:rPr>
            <w:i w:val="0"/>
            <w:iCs w:val="0"/>
            <w:color w:val="auto"/>
            <w:sz w:val="28"/>
            <w:szCs w:val="28"/>
            <w:lang w:val="zh-CN"/>
            <w:rPrChange w:id="2125" w:author="DELL" w:date="2025-12-11T00:38:00Z" w16du:dateUtc="2025-12-10T17:38:00Z">
              <w:rPr>
                <w:color w:val="auto"/>
                <w:sz w:val="28"/>
                <w:szCs w:val="22"/>
                <w:lang w:val="zh-CN"/>
              </w:rPr>
            </w:rPrChange>
          </w:rPr>
          <w:delText xml:space="preserve">Hình 3.59 - </w:delText>
        </w:r>
      </w:del>
      <w:bookmarkStart w:id="2126" w:name="_Toc216372769"/>
      <w:ins w:id="2127" w:author="DELL" w:date="2025-12-11T00:38:00Z" w16du:dateUtc="2025-12-10T17:38:00Z">
        <w:r w:rsidR="00ED11BD" w:rsidRPr="00ED11BD">
          <w:rPr>
            <w:i w:val="0"/>
            <w:iCs w:val="0"/>
            <w:color w:val="auto"/>
            <w:sz w:val="28"/>
            <w:szCs w:val="28"/>
            <w:rPrChange w:id="2128" w:author="DELL" w:date="2025-12-11T00:38:00Z" w16du:dateUtc="2025-12-10T17:38:00Z">
              <w:rPr>
                <w:color w:val="auto"/>
                <w:sz w:val="28"/>
                <w:szCs w:val="22"/>
              </w:rPr>
            </w:rPrChange>
          </w:rPr>
          <w:t xml:space="preserve">Hình 3. </w:t>
        </w:r>
        <w:r w:rsidR="00ED11BD" w:rsidRPr="00ED11BD">
          <w:rPr>
            <w:i w:val="0"/>
            <w:iCs w:val="0"/>
            <w:color w:val="auto"/>
            <w:sz w:val="28"/>
            <w:szCs w:val="28"/>
            <w:rPrChange w:id="2129" w:author="DELL" w:date="2025-12-11T00:38:00Z" w16du:dateUtc="2025-12-10T17:38:00Z">
              <w:rPr>
                <w:color w:val="auto"/>
                <w:sz w:val="28"/>
                <w:szCs w:val="22"/>
              </w:rPr>
            </w:rPrChange>
          </w:rPr>
          <w:fldChar w:fldCharType="begin"/>
        </w:r>
        <w:r w:rsidR="00ED11BD" w:rsidRPr="00ED11BD">
          <w:rPr>
            <w:i w:val="0"/>
            <w:iCs w:val="0"/>
            <w:color w:val="auto"/>
            <w:sz w:val="28"/>
            <w:szCs w:val="28"/>
            <w:rPrChange w:id="2130" w:author="DELL" w:date="2025-12-11T00:38:00Z" w16du:dateUtc="2025-12-10T17:38:00Z">
              <w:rPr>
                <w:color w:val="auto"/>
                <w:sz w:val="28"/>
                <w:szCs w:val="22"/>
              </w:rPr>
            </w:rPrChange>
          </w:rPr>
          <w:instrText xml:space="preserve"> SEQ Hình_3. \* ARABIC </w:instrText>
        </w:r>
      </w:ins>
      <w:r w:rsidR="00ED11BD" w:rsidRPr="00ED11BD">
        <w:rPr>
          <w:i w:val="0"/>
          <w:iCs w:val="0"/>
          <w:color w:val="auto"/>
          <w:sz w:val="28"/>
          <w:szCs w:val="28"/>
          <w:rPrChange w:id="2131" w:author="DELL" w:date="2025-12-11T00:38:00Z" w16du:dateUtc="2025-12-10T17:38:00Z">
            <w:rPr>
              <w:color w:val="auto"/>
              <w:sz w:val="28"/>
              <w:szCs w:val="22"/>
            </w:rPr>
          </w:rPrChange>
        </w:rPr>
        <w:fldChar w:fldCharType="separate"/>
      </w:r>
      <w:ins w:id="2132" w:author="DELL" w:date="2025-12-12T22:14:00Z" w16du:dateUtc="2025-12-12T15:14:00Z">
        <w:r w:rsidR="009A3885">
          <w:rPr>
            <w:i w:val="0"/>
            <w:iCs w:val="0"/>
            <w:noProof/>
            <w:color w:val="auto"/>
            <w:sz w:val="28"/>
            <w:szCs w:val="28"/>
          </w:rPr>
          <w:t>42</w:t>
        </w:r>
      </w:ins>
      <w:ins w:id="2133" w:author="DELL" w:date="2025-12-11T00:38:00Z" w16du:dateUtc="2025-12-10T17:38:00Z">
        <w:r w:rsidR="00ED11BD" w:rsidRPr="00ED11BD">
          <w:rPr>
            <w:i w:val="0"/>
            <w:iCs w:val="0"/>
            <w:color w:val="auto"/>
            <w:sz w:val="28"/>
            <w:szCs w:val="28"/>
            <w:rPrChange w:id="2134" w:author="DELL" w:date="2025-12-11T00:38:00Z" w16du:dateUtc="2025-12-10T17:38:00Z">
              <w:rPr>
                <w:color w:val="auto"/>
                <w:sz w:val="28"/>
                <w:szCs w:val="22"/>
              </w:rPr>
            </w:rPrChange>
          </w:rPr>
          <w:fldChar w:fldCharType="end"/>
        </w:r>
        <w:r w:rsidR="00ED11BD" w:rsidRPr="00ED11BD">
          <w:rPr>
            <w:i w:val="0"/>
            <w:iCs w:val="0"/>
            <w:color w:val="auto"/>
            <w:sz w:val="28"/>
            <w:szCs w:val="28"/>
            <w:rPrChange w:id="2135" w:author="DELL" w:date="2025-12-11T00:38:00Z" w16du:dateUtc="2025-12-10T17:38:00Z">
              <w:rPr>
                <w:color w:val="auto"/>
                <w:sz w:val="28"/>
                <w:szCs w:val="22"/>
              </w:rPr>
            </w:rPrChange>
          </w:rPr>
          <w:t xml:space="preserve">. </w:t>
        </w:r>
      </w:ins>
      <w:r w:rsidRPr="00ED11BD">
        <w:rPr>
          <w:i w:val="0"/>
          <w:iCs w:val="0"/>
          <w:color w:val="auto"/>
          <w:sz w:val="28"/>
          <w:szCs w:val="28"/>
          <w:lang w:val="zh-CN"/>
          <w:rPrChange w:id="2136" w:author="DELL" w:date="2025-12-11T00:38:00Z" w16du:dateUtc="2025-12-10T17:38:00Z">
            <w:rPr>
              <w:color w:val="auto"/>
              <w:sz w:val="28"/>
              <w:szCs w:val="22"/>
              <w:lang w:val="zh-CN"/>
            </w:rPr>
          </w:rPrChange>
        </w:rPr>
        <w:t>Danh sách người dùng</w:t>
      </w:r>
      <w:bookmarkEnd w:id="2126"/>
    </w:p>
    <w:p w14:paraId="0285B914" w14:textId="77777777" w:rsidR="00F0715F" w:rsidDel="00ED11BD" w:rsidRDefault="00F0715F" w:rsidP="00520757">
      <w:pPr>
        <w:spacing w:line="276" w:lineRule="auto"/>
        <w:rPr>
          <w:del w:id="2137" w:author="DELL" w:date="2025-12-11T00:38:00Z" w16du:dateUtc="2025-12-10T17:38:00Z"/>
          <w:lang w:val="zh-CN"/>
        </w:rPr>
      </w:pPr>
    </w:p>
    <w:p w14:paraId="5F19D6F5" w14:textId="77777777" w:rsidR="00F0715F" w:rsidRDefault="00000000" w:rsidP="00520757">
      <w:pPr>
        <w:spacing w:line="276" w:lineRule="auto"/>
        <w:rPr>
          <w:lang w:val="zh-CN"/>
        </w:rPr>
      </w:pPr>
      <w:r>
        <w:rPr>
          <w:lang w:val="zh-CN"/>
        </w:rPr>
        <w:t>Bước 2: Admin nhấn "Đổi vai trò" trên user Customer. Hiển thị dropdown chọn vai trò mới (Customer/Staff/Admin).</w:t>
      </w:r>
    </w:p>
    <w:p w14:paraId="7D5852AA" w14:textId="77777777" w:rsidR="00F0715F" w:rsidRDefault="00000000" w:rsidP="00520757">
      <w:pPr>
        <w:spacing w:line="276" w:lineRule="auto"/>
        <w:rPr>
          <w:lang w:val="zh-CN"/>
        </w:rPr>
      </w:pPr>
      <w:r>
        <w:rPr>
          <w:noProof/>
        </w:rPr>
        <w:drawing>
          <wp:inline distT="0" distB="0" distL="114300" distR="114300" wp14:anchorId="62DB7578" wp14:editId="1836735C">
            <wp:extent cx="5757545" cy="3237230"/>
            <wp:effectExtent l="0" t="0" r="3175" b="889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58"/>
                    <a:stretch>
                      <a:fillRect/>
                    </a:stretch>
                  </pic:blipFill>
                  <pic:spPr>
                    <a:xfrm>
                      <a:off x="0" y="0"/>
                      <a:ext cx="5757545" cy="3237230"/>
                    </a:xfrm>
                    <a:prstGeom prst="rect">
                      <a:avLst/>
                    </a:prstGeom>
                    <a:noFill/>
                    <a:ln>
                      <a:noFill/>
                    </a:ln>
                  </pic:spPr>
                </pic:pic>
              </a:graphicData>
            </a:graphic>
          </wp:inline>
        </w:drawing>
      </w:r>
    </w:p>
    <w:p w14:paraId="4068368C" w14:textId="5BCFCF69" w:rsidR="00F0715F" w:rsidRPr="00F35039" w:rsidRDefault="00000000">
      <w:pPr>
        <w:pStyle w:val="Caption"/>
        <w:jc w:val="center"/>
        <w:rPr>
          <w:szCs w:val="28"/>
          <w:lang w:val="zh-CN"/>
        </w:rPr>
        <w:pPrChange w:id="2138" w:author="DELL" w:date="2025-12-11T00:38:00Z" w16du:dateUtc="2025-12-10T17:38:00Z">
          <w:pPr>
            <w:spacing w:line="276" w:lineRule="auto"/>
          </w:pPr>
        </w:pPrChange>
      </w:pPr>
      <w:del w:id="2139" w:author="DELL" w:date="2025-12-11T00:38:00Z" w16du:dateUtc="2025-12-10T17:38:00Z">
        <w:r w:rsidRPr="00ED11BD" w:rsidDel="00ED11BD">
          <w:rPr>
            <w:i w:val="0"/>
            <w:iCs w:val="0"/>
            <w:color w:val="auto"/>
            <w:sz w:val="28"/>
            <w:szCs w:val="28"/>
            <w:lang w:val="zh-CN"/>
            <w:rPrChange w:id="2140" w:author="DELL" w:date="2025-12-11T00:38:00Z" w16du:dateUtc="2025-12-10T17:38:00Z">
              <w:rPr>
                <w:color w:val="auto"/>
                <w:sz w:val="28"/>
                <w:szCs w:val="22"/>
                <w:lang w:val="zh-CN"/>
              </w:rPr>
            </w:rPrChange>
          </w:rPr>
          <w:delText xml:space="preserve">Hình 3.60 - </w:delText>
        </w:r>
      </w:del>
      <w:bookmarkStart w:id="2141" w:name="_Toc216372770"/>
      <w:ins w:id="2142" w:author="DELL" w:date="2025-12-11T00:38:00Z" w16du:dateUtc="2025-12-10T17:38:00Z">
        <w:r w:rsidR="00ED11BD" w:rsidRPr="00ED11BD">
          <w:rPr>
            <w:i w:val="0"/>
            <w:iCs w:val="0"/>
            <w:color w:val="auto"/>
            <w:sz w:val="28"/>
            <w:szCs w:val="28"/>
            <w:rPrChange w:id="2143" w:author="DELL" w:date="2025-12-11T00:38:00Z" w16du:dateUtc="2025-12-10T17:38:00Z">
              <w:rPr>
                <w:color w:val="auto"/>
                <w:sz w:val="28"/>
                <w:szCs w:val="22"/>
              </w:rPr>
            </w:rPrChange>
          </w:rPr>
          <w:t xml:space="preserve">Hình 3. </w:t>
        </w:r>
        <w:r w:rsidR="00ED11BD" w:rsidRPr="00ED11BD">
          <w:rPr>
            <w:i w:val="0"/>
            <w:iCs w:val="0"/>
            <w:color w:val="auto"/>
            <w:sz w:val="28"/>
            <w:szCs w:val="28"/>
            <w:rPrChange w:id="2144" w:author="DELL" w:date="2025-12-11T00:38:00Z" w16du:dateUtc="2025-12-10T17:38:00Z">
              <w:rPr>
                <w:color w:val="auto"/>
                <w:sz w:val="28"/>
                <w:szCs w:val="22"/>
              </w:rPr>
            </w:rPrChange>
          </w:rPr>
          <w:fldChar w:fldCharType="begin"/>
        </w:r>
        <w:r w:rsidR="00ED11BD" w:rsidRPr="00ED11BD">
          <w:rPr>
            <w:i w:val="0"/>
            <w:iCs w:val="0"/>
            <w:color w:val="auto"/>
            <w:sz w:val="28"/>
            <w:szCs w:val="28"/>
            <w:rPrChange w:id="2145" w:author="DELL" w:date="2025-12-11T00:38:00Z" w16du:dateUtc="2025-12-10T17:38:00Z">
              <w:rPr>
                <w:color w:val="auto"/>
                <w:sz w:val="28"/>
                <w:szCs w:val="22"/>
              </w:rPr>
            </w:rPrChange>
          </w:rPr>
          <w:instrText xml:space="preserve"> SEQ Hình_3. \* ARABIC </w:instrText>
        </w:r>
      </w:ins>
      <w:r w:rsidR="00ED11BD" w:rsidRPr="00ED11BD">
        <w:rPr>
          <w:i w:val="0"/>
          <w:iCs w:val="0"/>
          <w:color w:val="auto"/>
          <w:sz w:val="28"/>
          <w:szCs w:val="28"/>
          <w:rPrChange w:id="2146" w:author="DELL" w:date="2025-12-11T00:38:00Z" w16du:dateUtc="2025-12-10T17:38:00Z">
            <w:rPr>
              <w:color w:val="auto"/>
              <w:sz w:val="28"/>
              <w:szCs w:val="22"/>
            </w:rPr>
          </w:rPrChange>
        </w:rPr>
        <w:fldChar w:fldCharType="separate"/>
      </w:r>
      <w:ins w:id="2147" w:author="DELL" w:date="2025-12-12T22:14:00Z" w16du:dateUtc="2025-12-12T15:14:00Z">
        <w:r w:rsidR="009A3885">
          <w:rPr>
            <w:i w:val="0"/>
            <w:iCs w:val="0"/>
            <w:noProof/>
            <w:color w:val="auto"/>
            <w:sz w:val="28"/>
            <w:szCs w:val="28"/>
          </w:rPr>
          <w:t>43</w:t>
        </w:r>
      </w:ins>
      <w:ins w:id="2148" w:author="DELL" w:date="2025-12-11T00:38:00Z" w16du:dateUtc="2025-12-10T17:38:00Z">
        <w:r w:rsidR="00ED11BD" w:rsidRPr="00ED11BD">
          <w:rPr>
            <w:i w:val="0"/>
            <w:iCs w:val="0"/>
            <w:color w:val="auto"/>
            <w:sz w:val="28"/>
            <w:szCs w:val="28"/>
            <w:rPrChange w:id="2149" w:author="DELL" w:date="2025-12-11T00:38:00Z" w16du:dateUtc="2025-12-10T17:38:00Z">
              <w:rPr>
                <w:color w:val="auto"/>
                <w:sz w:val="28"/>
                <w:szCs w:val="22"/>
              </w:rPr>
            </w:rPrChange>
          </w:rPr>
          <w:fldChar w:fldCharType="end"/>
        </w:r>
        <w:r w:rsidR="00ED11BD" w:rsidRPr="00ED11BD">
          <w:rPr>
            <w:i w:val="0"/>
            <w:iCs w:val="0"/>
            <w:color w:val="auto"/>
            <w:sz w:val="28"/>
            <w:szCs w:val="28"/>
            <w:rPrChange w:id="2150" w:author="DELL" w:date="2025-12-11T00:38:00Z" w16du:dateUtc="2025-12-10T17:38:00Z">
              <w:rPr>
                <w:color w:val="auto"/>
                <w:sz w:val="28"/>
                <w:szCs w:val="22"/>
              </w:rPr>
            </w:rPrChange>
          </w:rPr>
          <w:t xml:space="preserve"> </w:t>
        </w:r>
      </w:ins>
      <w:r w:rsidRPr="00ED11BD">
        <w:rPr>
          <w:i w:val="0"/>
          <w:iCs w:val="0"/>
          <w:color w:val="auto"/>
          <w:sz w:val="28"/>
          <w:szCs w:val="28"/>
          <w:lang w:val="zh-CN"/>
          <w:rPrChange w:id="2151" w:author="DELL" w:date="2025-12-11T00:38:00Z" w16du:dateUtc="2025-12-10T17:38:00Z">
            <w:rPr>
              <w:color w:val="auto"/>
              <w:sz w:val="28"/>
              <w:szCs w:val="22"/>
              <w:lang w:val="zh-CN"/>
            </w:rPr>
          </w:rPrChange>
        </w:rPr>
        <w:t>Modal đổi vai trò người dùng</w:t>
      </w:r>
      <w:bookmarkEnd w:id="2141"/>
    </w:p>
    <w:p w14:paraId="79017D2F" w14:textId="77777777" w:rsidR="00F0715F" w:rsidDel="00ED11BD" w:rsidRDefault="00F0715F" w:rsidP="00520757">
      <w:pPr>
        <w:spacing w:line="276" w:lineRule="auto"/>
        <w:rPr>
          <w:del w:id="2152" w:author="DELL" w:date="2025-12-11T00:38:00Z" w16du:dateUtc="2025-12-10T17:38:00Z"/>
          <w:lang w:val="zh-CN"/>
        </w:rPr>
      </w:pPr>
    </w:p>
    <w:p w14:paraId="492C7C98" w14:textId="77777777" w:rsidR="00F0715F" w:rsidRDefault="00000000" w:rsidP="00520757">
      <w:pPr>
        <w:spacing w:line="276" w:lineRule="auto"/>
        <w:rPr>
          <w:lang w:val="zh-CN"/>
        </w:rPr>
      </w:pPr>
      <w:r>
        <w:rPr>
          <w:lang w:val="zh-CN"/>
        </w:rPr>
        <w:t>Bước 3: Admin chọn "Staff", nhấn "Lưu". Hệ thống cập nhật vai trò user, hiển thị toast "Đã cập nhật vai trò".</w:t>
      </w:r>
    </w:p>
    <w:p w14:paraId="4AB4AB42" w14:textId="77777777" w:rsidR="00F0715F" w:rsidRDefault="00000000" w:rsidP="00520757">
      <w:pPr>
        <w:spacing w:line="276" w:lineRule="auto"/>
        <w:rPr>
          <w:lang w:val="zh-CN"/>
        </w:rPr>
      </w:pPr>
      <w:r>
        <w:rPr>
          <w:noProof/>
        </w:rPr>
        <w:drawing>
          <wp:inline distT="0" distB="0" distL="114300" distR="114300" wp14:anchorId="7BF44013" wp14:editId="644B06D2">
            <wp:extent cx="5757545" cy="3237230"/>
            <wp:effectExtent l="0" t="0" r="3175" b="889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59"/>
                    <a:stretch>
                      <a:fillRect/>
                    </a:stretch>
                  </pic:blipFill>
                  <pic:spPr>
                    <a:xfrm>
                      <a:off x="0" y="0"/>
                      <a:ext cx="5757545" cy="3237230"/>
                    </a:xfrm>
                    <a:prstGeom prst="rect">
                      <a:avLst/>
                    </a:prstGeom>
                    <a:noFill/>
                    <a:ln>
                      <a:noFill/>
                    </a:ln>
                  </pic:spPr>
                </pic:pic>
              </a:graphicData>
            </a:graphic>
          </wp:inline>
        </w:drawing>
      </w:r>
    </w:p>
    <w:p w14:paraId="101AED3A" w14:textId="2518EE56" w:rsidR="00F0715F" w:rsidRPr="00F35039" w:rsidRDefault="00000000">
      <w:pPr>
        <w:pStyle w:val="Caption"/>
        <w:jc w:val="center"/>
        <w:rPr>
          <w:szCs w:val="28"/>
          <w:lang w:val="zh-CN"/>
        </w:rPr>
        <w:pPrChange w:id="2153" w:author="DELL" w:date="2025-12-11T00:39:00Z" w16du:dateUtc="2025-12-10T17:39:00Z">
          <w:pPr>
            <w:spacing w:line="276" w:lineRule="auto"/>
          </w:pPr>
        </w:pPrChange>
      </w:pPr>
      <w:del w:id="2154" w:author="DELL" w:date="2025-12-11T00:39:00Z" w16du:dateUtc="2025-12-10T17:39:00Z">
        <w:r w:rsidRPr="00ED11BD" w:rsidDel="00ED11BD">
          <w:rPr>
            <w:i w:val="0"/>
            <w:iCs w:val="0"/>
            <w:color w:val="auto"/>
            <w:sz w:val="28"/>
            <w:szCs w:val="28"/>
            <w:lang w:val="zh-CN"/>
            <w:rPrChange w:id="2155" w:author="DELL" w:date="2025-12-11T00:39:00Z" w16du:dateUtc="2025-12-10T17:39:00Z">
              <w:rPr>
                <w:color w:val="auto"/>
                <w:sz w:val="28"/>
                <w:szCs w:val="22"/>
                <w:lang w:val="zh-CN"/>
              </w:rPr>
            </w:rPrChange>
          </w:rPr>
          <w:delText xml:space="preserve">Hình 3.61 - </w:delText>
        </w:r>
      </w:del>
      <w:bookmarkStart w:id="2156" w:name="_Toc216372771"/>
      <w:ins w:id="2157" w:author="DELL" w:date="2025-12-11T00:39:00Z" w16du:dateUtc="2025-12-10T17:39:00Z">
        <w:r w:rsidR="00ED11BD" w:rsidRPr="00ED11BD">
          <w:rPr>
            <w:i w:val="0"/>
            <w:iCs w:val="0"/>
            <w:color w:val="auto"/>
            <w:sz w:val="28"/>
            <w:szCs w:val="28"/>
            <w:rPrChange w:id="2158" w:author="DELL" w:date="2025-12-11T00:39:00Z" w16du:dateUtc="2025-12-10T17:39:00Z">
              <w:rPr>
                <w:color w:val="auto"/>
                <w:sz w:val="28"/>
                <w:szCs w:val="22"/>
              </w:rPr>
            </w:rPrChange>
          </w:rPr>
          <w:t xml:space="preserve">Hình 3. </w:t>
        </w:r>
        <w:r w:rsidR="00ED11BD" w:rsidRPr="00ED11BD">
          <w:rPr>
            <w:i w:val="0"/>
            <w:iCs w:val="0"/>
            <w:color w:val="auto"/>
            <w:sz w:val="28"/>
            <w:szCs w:val="28"/>
            <w:rPrChange w:id="2159" w:author="DELL" w:date="2025-12-11T00:39:00Z" w16du:dateUtc="2025-12-10T17:39:00Z">
              <w:rPr>
                <w:color w:val="auto"/>
                <w:sz w:val="28"/>
                <w:szCs w:val="22"/>
              </w:rPr>
            </w:rPrChange>
          </w:rPr>
          <w:fldChar w:fldCharType="begin"/>
        </w:r>
        <w:r w:rsidR="00ED11BD" w:rsidRPr="00ED11BD">
          <w:rPr>
            <w:i w:val="0"/>
            <w:iCs w:val="0"/>
            <w:color w:val="auto"/>
            <w:sz w:val="28"/>
            <w:szCs w:val="28"/>
            <w:rPrChange w:id="2160" w:author="DELL" w:date="2025-12-11T00:39:00Z" w16du:dateUtc="2025-12-10T17:39:00Z">
              <w:rPr>
                <w:color w:val="auto"/>
                <w:sz w:val="28"/>
                <w:szCs w:val="22"/>
              </w:rPr>
            </w:rPrChange>
          </w:rPr>
          <w:instrText xml:space="preserve"> SEQ Hình_3. \* ARABIC </w:instrText>
        </w:r>
      </w:ins>
      <w:r w:rsidR="00ED11BD" w:rsidRPr="00ED11BD">
        <w:rPr>
          <w:i w:val="0"/>
          <w:iCs w:val="0"/>
          <w:color w:val="auto"/>
          <w:sz w:val="28"/>
          <w:szCs w:val="28"/>
          <w:rPrChange w:id="2161" w:author="DELL" w:date="2025-12-11T00:39:00Z" w16du:dateUtc="2025-12-10T17:39:00Z">
            <w:rPr>
              <w:color w:val="auto"/>
              <w:sz w:val="28"/>
              <w:szCs w:val="22"/>
            </w:rPr>
          </w:rPrChange>
        </w:rPr>
        <w:fldChar w:fldCharType="separate"/>
      </w:r>
      <w:ins w:id="2162" w:author="DELL" w:date="2025-12-12T22:14:00Z" w16du:dateUtc="2025-12-12T15:14:00Z">
        <w:r w:rsidR="009A3885">
          <w:rPr>
            <w:i w:val="0"/>
            <w:iCs w:val="0"/>
            <w:noProof/>
            <w:color w:val="auto"/>
            <w:sz w:val="28"/>
            <w:szCs w:val="28"/>
          </w:rPr>
          <w:t>44</w:t>
        </w:r>
      </w:ins>
      <w:ins w:id="2163" w:author="DELL" w:date="2025-12-11T00:39:00Z" w16du:dateUtc="2025-12-10T17:39:00Z">
        <w:r w:rsidR="00ED11BD" w:rsidRPr="00ED11BD">
          <w:rPr>
            <w:i w:val="0"/>
            <w:iCs w:val="0"/>
            <w:color w:val="auto"/>
            <w:sz w:val="28"/>
            <w:szCs w:val="28"/>
            <w:rPrChange w:id="2164" w:author="DELL" w:date="2025-12-11T00:39:00Z" w16du:dateUtc="2025-12-10T17:39:00Z">
              <w:rPr>
                <w:color w:val="auto"/>
                <w:sz w:val="28"/>
                <w:szCs w:val="22"/>
              </w:rPr>
            </w:rPrChange>
          </w:rPr>
          <w:fldChar w:fldCharType="end"/>
        </w:r>
        <w:r w:rsidR="00ED11BD" w:rsidRPr="00ED11BD">
          <w:rPr>
            <w:i w:val="0"/>
            <w:iCs w:val="0"/>
            <w:color w:val="auto"/>
            <w:sz w:val="28"/>
            <w:szCs w:val="28"/>
            <w:rPrChange w:id="2165" w:author="DELL" w:date="2025-12-11T00:39:00Z" w16du:dateUtc="2025-12-10T17:39:00Z">
              <w:rPr>
                <w:color w:val="auto"/>
                <w:sz w:val="28"/>
                <w:szCs w:val="22"/>
              </w:rPr>
            </w:rPrChange>
          </w:rPr>
          <w:t xml:space="preserve"> </w:t>
        </w:r>
      </w:ins>
      <w:r w:rsidRPr="00ED11BD">
        <w:rPr>
          <w:i w:val="0"/>
          <w:iCs w:val="0"/>
          <w:color w:val="auto"/>
          <w:sz w:val="28"/>
          <w:szCs w:val="28"/>
          <w:lang w:val="zh-CN"/>
          <w:rPrChange w:id="2166" w:author="DELL" w:date="2025-12-11T00:39:00Z" w16du:dateUtc="2025-12-10T17:39:00Z">
            <w:rPr>
              <w:color w:val="auto"/>
              <w:sz w:val="28"/>
              <w:szCs w:val="22"/>
              <w:lang w:val="zh-CN"/>
            </w:rPr>
          </w:rPrChange>
        </w:rPr>
        <w:t>User sau khi đổi vai trò thành Staff</w:t>
      </w:r>
      <w:bookmarkEnd w:id="2156"/>
    </w:p>
    <w:p w14:paraId="740B9346" w14:textId="77777777" w:rsidR="00F0715F" w:rsidDel="00ED11BD" w:rsidRDefault="00F0715F">
      <w:pPr>
        <w:pStyle w:val="Heading2"/>
        <w:rPr>
          <w:del w:id="2167" w:author="DELL" w:date="2025-12-11T00:39:00Z" w16du:dateUtc="2025-12-10T17:39:00Z"/>
          <w:lang w:val="zh-CN"/>
        </w:rPr>
        <w:pPrChange w:id="2168" w:author="DELL" w:date="2025-12-12T14:09:00Z" w16du:dateUtc="2025-12-12T07:09:00Z">
          <w:pPr>
            <w:spacing w:line="276" w:lineRule="auto"/>
          </w:pPr>
        </w:pPrChange>
      </w:pPr>
    </w:p>
    <w:p w14:paraId="7B1DD006" w14:textId="18C3A8A7" w:rsidR="00F0715F" w:rsidDel="00ED11BD" w:rsidRDefault="004F5794">
      <w:pPr>
        <w:pStyle w:val="Heading2"/>
        <w:rPr>
          <w:del w:id="2169" w:author="DELL" w:date="2025-12-11T00:39:00Z" w16du:dateUtc="2025-12-10T17:39:00Z"/>
          <w:lang w:val="zh-CN"/>
        </w:rPr>
        <w:pPrChange w:id="2170" w:author="DELL" w:date="2025-12-12T14:09:00Z" w16du:dateUtc="2025-12-12T07:09:00Z">
          <w:pPr>
            <w:spacing w:line="276" w:lineRule="auto"/>
          </w:pPr>
        </w:pPrChange>
      </w:pPr>
      <w:bookmarkStart w:id="2171" w:name="_Toc216307593"/>
      <w:bookmarkStart w:id="2172" w:name="_Toc216307945"/>
      <w:bookmarkStart w:id="2173" w:name="_Toc216308030"/>
      <w:bookmarkStart w:id="2174" w:name="_Toc216373531"/>
      <w:bookmarkStart w:id="2175" w:name="_Toc216440176"/>
      <w:bookmarkStart w:id="2176" w:name="_Toc216440564"/>
      <w:bookmarkStart w:id="2177" w:name="_Toc216441992"/>
      <w:ins w:id="2178" w:author="DELL" w:date="2025-12-11T00:40:00Z" w16du:dateUtc="2025-12-10T17:40:00Z">
        <w:r>
          <w:t>4.4.</w:t>
        </w:r>
        <w:bookmarkEnd w:id="2171"/>
        <w:bookmarkEnd w:id="2172"/>
        <w:bookmarkEnd w:id="2173"/>
        <w:bookmarkEnd w:id="2174"/>
        <w:bookmarkEnd w:id="2175"/>
        <w:bookmarkEnd w:id="2176"/>
        <w:bookmarkEnd w:id="2177"/>
        <w:r>
          <w:t xml:space="preserve"> </w:t>
        </w:r>
      </w:ins>
    </w:p>
    <w:p w14:paraId="41C27017" w14:textId="77777777" w:rsidR="00F0715F" w:rsidRDefault="00000000">
      <w:pPr>
        <w:pStyle w:val="Heading2"/>
        <w:rPr>
          <w:lang w:val="zh-CN"/>
        </w:rPr>
        <w:pPrChange w:id="2179" w:author="DELL" w:date="2025-12-12T14:09:00Z" w16du:dateUtc="2025-12-12T07:09:00Z">
          <w:pPr>
            <w:spacing w:line="276" w:lineRule="auto"/>
          </w:pPr>
        </w:pPrChange>
      </w:pPr>
      <w:del w:id="2180" w:author="DELL" w:date="2025-12-11T00:40:00Z" w16du:dateUtc="2025-12-10T17:40:00Z">
        <w:r w:rsidDel="004F5794">
          <w:delText>4</w:delText>
        </w:r>
        <w:r w:rsidDel="004F5794">
          <w:rPr>
            <w:lang w:val="zh-CN"/>
          </w:rPr>
          <w:delText>.</w:delText>
        </w:r>
      </w:del>
      <w:del w:id="2181" w:author="DELL" w:date="2025-12-11T00:39:00Z" w16du:dateUtc="2025-12-10T17:39:00Z">
        <w:r w:rsidDel="004F5794">
          <w:delText>4.</w:delText>
        </w:r>
      </w:del>
      <w:r>
        <w:t xml:space="preserve"> </w:t>
      </w:r>
      <w:bookmarkStart w:id="2182" w:name="_Toc216307594"/>
      <w:bookmarkStart w:id="2183" w:name="_Toc216307946"/>
      <w:bookmarkStart w:id="2184" w:name="_Toc216373532"/>
      <w:bookmarkStart w:id="2185" w:name="_Toc216440177"/>
      <w:bookmarkStart w:id="2186" w:name="_Toc216441993"/>
      <w:r>
        <w:rPr>
          <w:lang w:val="zh-CN"/>
        </w:rPr>
        <w:t>Kết quả đạt được</w:t>
      </w:r>
      <w:bookmarkEnd w:id="2182"/>
      <w:bookmarkEnd w:id="2183"/>
      <w:bookmarkEnd w:id="2184"/>
      <w:bookmarkEnd w:id="2185"/>
      <w:bookmarkEnd w:id="2186"/>
    </w:p>
    <w:p w14:paraId="5B52EA36" w14:textId="77777777" w:rsidR="00F0715F" w:rsidRDefault="00000000">
      <w:pPr>
        <w:pStyle w:val="Heading3"/>
        <w:pPrChange w:id="2187" w:author="DELL" w:date="2025-12-12T13:52:00Z" w16du:dateUtc="2025-12-12T06:52:00Z">
          <w:pPr>
            <w:spacing w:line="276" w:lineRule="auto"/>
          </w:pPr>
        </w:pPrChange>
      </w:pPr>
      <w:bookmarkStart w:id="2188" w:name="_Toc216307595"/>
      <w:bookmarkStart w:id="2189" w:name="_Toc216307947"/>
      <w:bookmarkStart w:id="2190" w:name="_Toc216308032"/>
      <w:bookmarkStart w:id="2191" w:name="_Toc216373533"/>
      <w:r>
        <w:t>4.4.1. Đánh giá chất lượng</w:t>
      </w:r>
      <w:bookmarkEnd w:id="2188"/>
      <w:bookmarkEnd w:id="2189"/>
      <w:bookmarkEnd w:id="2190"/>
      <w:bookmarkEnd w:id="2191"/>
    </w:p>
    <w:p w14:paraId="16EFFAE0" w14:textId="77777777" w:rsidR="00F0715F" w:rsidDel="004F5794" w:rsidRDefault="00F0715F" w:rsidP="00520757">
      <w:pPr>
        <w:spacing w:line="276" w:lineRule="auto"/>
        <w:rPr>
          <w:del w:id="2192" w:author="DELL" w:date="2025-12-11T00:40:00Z" w16du:dateUtc="2025-12-10T17:40:00Z"/>
          <w:lang w:val="zh-CN"/>
        </w:rPr>
      </w:pPr>
    </w:p>
    <w:p w14:paraId="0F783460" w14:textId="77777777" w:rsidR="00F0715F" w:rsidRDefault="00000000" w:rsidP="00520757">
      <w:pPr>
        <w:spacing w:line="276" w:lineRule="auto"/>
        <w:rPr>
          <w:lang w:val="zh-CN"/>
        </w:rPr>
      </w:pPr>
      <w:r>
        <w:rPr>
          <w:lang w:val="zh-CN"/>
        </w:rPr>
        <w:t>Tính chính xác:</w:t>
      </w:r>
    </w:p>
    <w:p w14:paraId="117E07EA" w14:textId="77777777" w:rsidR="00F0715F" w:rsidRDefault="00000000" w:rsidP="00520757">
      <w:pPr>
        <w:spacing w:line="276" w:lineRule="auto"/>
        <w:rPr>
          <w:lang w:val="zh-CN"/>
        </w:rPr>
      </w:pPr>
      <w:r>
        <w:rPr>
          <w:lang w:val="zh-CN"/>
        </w:rPr>
        <w:t>- Định giá động: 100% chính xác (client-side calculation khớp với server recalculation)</w:t>
      </w:r>
    </w:p>
    <w:p w14:paraId="2B0268F6" w14:textId="77777777" w:rsidR="00F0715F" w:rsidRDefault="00000000" w:rsidP="00520757">
      <w:pPr>
        <w:spacing w:line="276" w:lineRule="auto"/>
        <w:rPr>
          <w:lang w:val="zh-CN"/>
        </w:rPr>
      </w:pPr>
      <w:r>
        <w:rPr>
          <w:lang w:val="zh-CN"/>
        </w:rPr>
        <w:t>- Snapshot giá: Đơn hàng cũ không bị ảnh hưởng khi cập nhật giá sản phẩm/topping</w:t>
      </w:r>
    </w:p>
    <w:p w14:paraId="16816DC0" w14:textId="77777777" w:rsidR="00F0715F" w:rsidRDefault="00000000" w:rsidP="00520757">
      <w:pPr>
        <w:spacing w:line="276" w:lineRule="auto"/>
        <w:rPr>
          <w:lang w:val="zh-CN"/>
        </w:rPr>
      </w:pPr>
      <w:r>
        <w:rPr>
          <w:lang w:val="zh-CN"/>
        </w:rPr>
        <w:t>- Validation: Tất cả input đều có validation phù hợp</w:t>
      </w:r>
    </w:p>
    <w:p w14:paraId="7E5C240E" w14:textId="77777777" w:rsidR="00F0715F" w:rsidDel="004F5794" w:rsidRDefault="00F0715F" w:rsidP="00520757">
      <w:pPr>
        <w:spacing w:line="276" w:lineRule="auto"/>
        <w:rPr>
          <w:del w:id="2193" w:author="DELL" w:date="2025-12-11T00:40:00Z" w16du:dateUtc="2025-12-10T17:40:00Z"/>
          <w:lang w:val="zh-CN"/>
        </w:rPr>
      </w:pPr>
    </w:p>
    <w:p w14:paraId="2FE02DF7" w14:textId="77777777" w:rsidR="00F0715F" w:rsidRDefault="00000000" w:rsidP="00520757">
      <w:pPr>
        <w:spacing w:line="276" w:lineRule="auto"/>
        <w:rPr>
          <w:lang w:val="zh-CN"/>
        </w:rPr>
      </w:pPr>
      <w:r>
        <w:rPr>
          <w:lang w:val="zh-CN"/>
        </w:rPr>
        <w:t>Tính ổn định:</w:t>
      </w:r>
    </w:p>
    <w:p w14:paraId="46502064" w14:textId="77777777" w:rsidR="00F0715F" w:rsidRDefault="00000000" w:rsidP="00520757">
      <w:pPr>
        <w:spacing w:line="276" w:lineRule="auto"/>
        <w:rPr>
          <w:lang w:val="zh-CN"/>
        </w:rPr>
      </w:pPr>
      <w:r>
        <w:rPr>
          <w:lang w:val="zh-CN"/>
        </w:rPr>
        <w:t>- Không có lỗi critical trong quá trình kiểm thử</w:t>
      </w:r>
    </w:p>
    <w:p w14:paraId="0AF776FF" w14:textId="77777777" w:rsidR="00F0715F" w:rsidRDefault="00000000" w:rsidP="00520757">
      <w:pPr>
        <w:spacing w:line="276" w:lineRule="auto"/>
        <w:rPr>
          <w:lang w:val="zh-CN"/>
        </w:rPr>
      </w:pPr>
      <w:r>
        <w:rPr>
          <w:lang w:val="zh-CN"/>
        </w:rPr>
        <w:t>- Tất cả chức năng hoạt động như mong đợi</w:t>
      </w:r>
    </w:p>
    <w:p w14:paraId="529CBFDF" w14:textId="77777777" w:rsidR="00F0715F" w:rsidRDefault="00000000" w:rsidP="00520757">
      <w:pPr>
        <w:spacing w:line="276" w:lineRule="auto"/>
        <w:rPr>
          <w:lang w:val="zh-CN"/>
        </w:rPr>
      </w:pPr>
      <w:r>
        <w:rPr>
          <w:lang w:val="zh-CN"/>
        </w:rPr>
        <w:t>- Database transaction đảm bảo tính toàn vẹn dữ liệu</w:t>
      </w:r>
    </w:p>
    <w:p w14:paraId="6279A06E" w14:textId="77777777" w:rsidR="00F0715F" w:rsidDel="004F5794" w:rsidRDefault="00F0715F" w:rsidP="00520757">
      <w:pPr>
        <w:spacing w:line="276" w:lineRule="auto"/>
        <w:rPr>
          <w:del w:id="2194" w:author="DELL" w:date="2025-12-11T00:40:00Z" w16du:dateUtc="2025-12-10T17:40:00Z"/>
          <w:lang w:val="zh-CN"/>
        </w:rPr>
      </w:pPr>
    </w:p>
    <w:p w14:paraId="6F0C94AB" w14:textId="77777777" w:rsidR="00F0715F" w:rsidRDefault="00000000" w:rsidP="00520757">
      <w:pPr>
        <w:spacing w:line="276" w:lineRule="auto"/>
        <w:rPr>
          <w:lang w:val="zh-CN"/>
        </w:rPr>
      </w:pPr>
      <w:r>
        <w:rPr>
          <w:lang w:val="zh-CN"/>
        </w:rPr>
        <w:t>Trải nghiệm người dùng:</w:t>
      </w:r>
    </w:p>
    <w:p w14:paraId="50B055DD" w14:textId="77777777" w:rsidR="00F0715F" w:rsidRDefault="00000000" w:rsidP="00520757">
      <w:pPr>
        <w:spacing w:line="276" w:lineRule="auto"/>
        <w:rPr>
          <w:lang w:val="zh-CN"/>
        </w:rPr>
      </w:pPr>
      <w:r>
        <w:rPr>
          <w:lang w:val="zh-CN"/>
        </w:rPr>
        <w:t>- Giao diện trực quan, dễ sử dụng</w:t>
      </w:r>
    </w:p>
    <w:p w14:paraId="17DACEF0" w14:textId="77777777" w:rsidR="00F0715F" w:rsidRDefault="00000000" w:rsidP="00520757">
      <w:pPr>
        <w:spacing w:line="276" w:lineRule="auto"/>
        <w:rPr>
          <w:lang w:val="zh-CN"/>
        </w:rPr>
      </w:pPr>
      <w:r>
        <w:rPr>
          <w:lang w:val="zh-CN"/>
        </w:rPr>
        <w:t>- Phản hồi nhanh (giá cập nhật real-time, AJAX không reload page)</w:t>
      </w:r>
    </w:p>
    <w:p w14:paraId="404183E3" w14:textId="77777777" w:rsidR="00F0715F" w:rsidRDefault="00000000" w:rsidP="00520757">
      <w:pPr>
        <w:spacing w:line="276" w:lineRule="auto"/>
        <w:rPr>
          <w:lang w:val="zh-CN"/>
        </w:rPr>
      </w:pPr>
      <w:r>
        <w:rPr>
          <w:lang w:val="zh-CN"/>
        </w:rPr>
        <w:lastRenderedPageBreak/>
        <w:t>- Thông báo rõ ràng (toast notification, validation message)</w:t>
      </w:r>
    </w:p>
    <w:p w14:paraId="2C6D65DF" w14:textId="77777777" w:rsidR="00F0715F" w:rsidRDefault="00000000" w:rsidP="00520757">
      <w:pPr>
        <w:spacing w:line="276" w:lineRule="auto"/>
        <w:rPr>
          <w:lang w:val="zh-CN"/>
        </w:rPr>
      </w:pPr>
      <w:r>
        <w:rPr>
          <w:lang w:val="zh-CN"/>
        </w:rPr>
        <w:t>- Responsive tốt trên mobile/tablet/desktop</w:t>
      </w:r>
    </w:p>
    <w:p w14:paraId="7BE9DDA5" w14:textId="77777777" w:rsidR="00F0715F" w:rsidRPr="004F5794" w:rsidDel="004F5794" w:rsidRDefault="00F0715F">
      <w:pPr>
        <w:pStyle w:val="Heading3"/>
        <w:rPr>
          <w:del w:id="2195" w:author="DELL" w:date="2025-12-11T00:40:00Z" w16du:dateUtc="2025-12-10T17:40:00Z"/>
        </w:rPr>
        <w:pPrChange w:id="2196" w:author="DELL" w:date="2025-12-12T13:52:00Z" w16du:dateUtc="2025-12-12T06:52:00Z">
          <w:pPr>
            <w:spacing w:line="276" w:lineRule="auto"/>
          </w:pPr>
        </w:pPrChange>
      </w:pPr>
    </w:p>
    <w:p w14:paraId="55E907A3" w14:textId="77777777" w:rsidR="00F0715F" w:rsidRPr="004F5794" w:rsidRDefault="00000000">
      <w:pPr>
        <w:pStyle w:val="Heading3"/>
        <w:pPrChange w:id="2197" w:author="DELL" w:date="2025-12-12T13:52:00Z" w16du:dateUtc="2025-12-12T06:52:00Z">
          <w:pPr>
            <w:spacing w:line="276" w:lineRule="auto"/>
          </w:pPr>
        </w:pPrChange>
      </w:pPr>
      <w:bookmarkStart w:id="2198" w:name="_Toc216307596"/>
      <w:bookmarkStart w:id="2199" w:name="_Toc216307948"/>
      <w:bookmarkStart w:id="2200" w:name="_Toc216308033"/>
      <w:bookmarkStart w:id="2201" w:name="_Toc216373534"/>
      <w:r w:rsidRPr="004F5794">
        <w:t>4.4.2. Giải quyết bài toán ban đầu</w:t>
      </w:r>
      <w:bookmarkEnd w:id="2198"/>
      <w:bookmarkEnd w:id="2199"/>
      <w:bookmarkEnd w:id="2200"/>
      <w:bookmarkEnd w:id="2201"/>
    </w:p>
    <w:p w14:paraId="67D6EC6D" w14:textId="77777777" w:rsidR="00F0715F" w:rsidRDefault="00000000" w:rsidP="00520757">
      <w:pPr>
        <w:spacing w:line="276" w:lineRule="auto"/>
        <w:rPr>
          <w:lang w:val="zh-CN"/>
        </w:rPr>
      </w:pPr>
      <w:r>
        <w:rPr>
          <w:lang w:val="zh-CN"/>
        </w:rPr>
        <w:t>Hệ thống đã giải quyết triệt để các vấn đề mà đề tài đặt ra:</w:t>
      </w:r>
    </w:p>
    <w:p w14:paraId="3B39073C" w14:textId="77777777" w:rsidR="00F0715F" w:rsidDel="004F5794" w:rsidRDefault="00F0715F" w:rsidP="00520757">
      <w:pPr>
        <w:spacing w:line="276" w:lineRule="auto"/>
        <w:rPr>
          <w:del w:id="2202" w:author="DELL" w:date="2025-12-11T00:40:00Z" w16du:dateUtc="2025-12-10T17:40:00Z"/>
          <w:lang w:val="zh-CN"/>
        </w:rPr>
      </w:pPr>
    </w:p>
    <w:p w14:paraId="15D76962" w14:textId="77777777" w:rsidR="00F0715F" w:rsidRDefault="00000000" w:rsidP="00520757">
      <w:pPr>
        <w:spacing w:line="276" w:lineRule="auto"/>
        <w:rPr>
          <w:lang w:val="zh-CN"/>
        </w:rPr>
      </w:pPr>
      <w:r>
        <w:rPr>
          <w:lang w:val="zh-CN"/>
        </w:rPr>
        <w:t>1. Sai lệch giá: Loại bỏ hoàn toàn nhờ tính giá tự động + server validation</w:t>
      </w:r>
    </w:p>
    <w:p w14:paraId="03F28D40" w14:textId="77777777" w:rsidR="00F0715F" w:rsidRDefault="00000000" w:rsidP="00520757">
      <w:pPr>
        <w:spacing w:line="276" w:lineRule="auto"/>
        <w:rPr>
          <w:lang w:val="zh-CN"/>
        </w:rPr>
      </w:pPr>
      <w:r>
        <w:rPr>
          <w:lang w:val="zh-CN"/>
        </w:rPr>
        <w:t>2. Mất đơn hàng:Tất cả đơn được lưu trữ đầy đủ, theo dõi trạng thái rõ ràng</w:t>
      </w:r>
    </w:p>
    <w:p w14:paraId="0B219004" w14:textId="77777777" w:rsidR="00F0715F" w:rsidRDefault="00000000" w:rsidP="00520757">
      <w:pPr>
        <w:spacing w:line="276" w:lineRule="auto"/>
        <w:rPr>
          <w:lang w:val="zh-CN"/>
        </w:rPr>
      </w:pPr>
      <w:r>
        <w:rPr>
          <w:lang w:val="zh-CN"/>
        </w:rPr>
        <w:t>3. Thiếu dữ liệu phân tích:Dashboard cung cấp thống kê cơ bản về đơn hàng, sản phẩm bán chạy</w:t>
      </w:r>
    </w:p>
    <w:p w14:paraId="219EB309" w14:textId="77777777" w:rsidR="00F0715F" w:rsidRDefault="00000000" w:rsidP="00520757">
      <w:pPr>
        <w:spacing w:line="276" w:lineRule="auto"/>
        <w:rPr>
          <w:lang w:val="zh-CN"/>
        </w:rPr>
      </w:pPr>
      <w:r>
        <w:rPr>
          <w:lang w:val="zh-CN"/>
        </w:rPr>
        <w:t>4. Quy trình thủ công chậm:Khách tự phục vụ, nhân viên xử lý nhanh hơn</w:t>
      </w:r>
    </w:p>
    <w:p w14:paraId="604721FB" w14:textId="77777777" w:rsidR="00F0715F" w:rsidDel="004F5794" w:rsidRDefault="00F0715F" w:rsidP="00520757">
      <w:pPr>
        <w:spacing w:line="276" w:lineRule="auto"/>
        <w:rPr>
          <w:del w:id="2203" w:author="DELL" w:date="2025-12-11T00:40:00Z" w16du:dateUtc="2025-12-10T17:40:00Z"/>
          <w:lang w:val="zh-CN"/>
        </w:rPr>
      </w:pPr>
    </w:p>
    <w:p w14:paraId="23EF7F7D" w14:textId="77777777" w:rsidR="00F0715F" w:rsidRDefault="00000000" w:rsidP="00520757">
      <w:pPr>
        <w:spacing w:line="276" w:lineRule="auto"/>
        <w:rPr>
          <w:lang w:val="zh-CN"/>
        </w:rPr>
      </w:pPr>
      <w:r>
        <w:rPr>
          <w:lang w:val="zh-CN"/>
        </w:rPr>
        <w:t>Lợi ích mang lại:</w:t>
      </w:r>
    </w:p>
    <w:p w14:paraId="35FAA811" w14:textId="77777777" w:rsidR="00F0715F" w:rsidDel="004F5794" w:rsidRDefault="00F0715F" w:rsidP="00520757">
      <w:pPr>
        <w:spacing w:line="276" w:lineRule="auto"/>
        <w:rPr>
          <w:del w:id="2204" w:author="DELL" w:date="2025-12-11T00:40:00Z" w16du:dateUtc="2025-12-10T17:40:00Z"/>
          <w:lang w:val="zh-CN"/>
        </w:rPr>
      </w:pPr>
    </w:p>
    <w:p w14:paraId="6C0E5CDB" w14:textId="77777777" w:rsidR="00F0715F" w:rsidRDefault="00000000" w:rsidP="00520757">
      <w:pPr>
        <w:spacing w:line="276" w:lineRule="auto"/>
        <w:rPr>
          <w:lang w:val="zh-CN"/>
        </w:rPr>
      </w:pPr>
      <w:r>
        <w:rPr>
          <w:lang w:val="zh-CN"/>
        </w:rPr>
        <w:t>- Tăng tốc độ xử lý đơn hàng</w:t>
      </w:r>
    </w:p>
    <w:p w14:paraId="7E0D1EBD" w14:textId="77777777" w:rsidR="00F0715F" w:rsidRDefault="00000000" w:rsidP="00520757">
      <w:pPr>
        <w:spacing w:line="276" w:lineRule="auto"/>
        <w:rPr>
          <w:lang w:val="zh-CN"/>
        </w:rPr>
      </w:pPr>
      <w:r>
        <w:rPr>
          <w:lang w:val="zh-CN"/>
        </w:rPr>
        <w:t>- Giảm thiểu sai sót</w:t>
      </w:r>
    </w:p>
    <w:p w14:paraId="58612920" w14:textId="77777777" w:rsidR="00F0715F" w:rsidRDefault="00000000" w:rsidP="00520757">
      <w:pPr>
        <w:spacing w:line="276" w:lineRule="auto"/>
        <w:rPr>
          <w:lang w:val="zh-CN"/>
        </w:rPr>
      </w:pPr>
      <w:r>
        <w:rPr>
          <w:lang w:val="zh-CN"/>
        </w:rPr>
        <w:t>- Dữ liệu tập trung, dễ quản lý</w:t>
      </w:r>
    </w:p>
    <w:p w14:paraId="2273A331" w14:textId="77777777" w:rsidR="00F0715F" w:rsidRDefault="00000000" w:rsidP="00520757">
      <w:pPr>
        <w:spacing w:line="276" w:lineRule="auto"/>
        <w:rPr>
          <w:lang w:val="zh-CN"/>
        </w:rPr>
      </w:pPr>
      <w:r>
        <w:rPr>
          <w:lang w:val="zh-CN"/>
        </w:rPr>
        <w:t>- Khả năng phục vụ nhiều khách hàng đồng thời</w:t>
      </w:r>
    </w:p>
    <w:p w14:paraId="49485E39" w14:textId="77777777" w:rsidR="00F0715F" w:rsidRDefault="00000000" w:rsidP="00520757">
      <w:pPr>
        <w:spacing w:line="276" w:lineRule="auto"/>
        <w:rPr>
          <w:lang w:val="zh-CN"/>
        </w:rPr>
      </w:pPr>
      <w:r>
        <w:rPr>
          <w:lang w:val="zh-CN"/>
        </w:rPr>
        <w:t>- Nền tảng sẵn sàng cho mở rộng (Payment gateway, Mobile app, Analytics)</w:t>
      </w:r>
    </w:p>
    <w:p w14:paraId="78539F39" w14:textId="77777777" w:rsidR="00F0715F" w:rsidRDefault="00F0715F" w:rsidP="00520757">
      <w:pPr>
        <w:spacing w:before="120" w:after="120" w:line="276" w:lineRule="auto"/>
        <w:rPr>
          <w:rFonts w:asciiTheme="majorHAnsi" w:eastAsiaTheme="majorEastAsia" w:hAnsiTheme="majorHAnsi"/>
          <w:bCs/>
          <w:szCs w:val="28"/>
        </w:rPr>
      </w:pPr>
    </w:p>
    <w:p w14:paraId="3B104AD7" w14:textId="77777777" w:rsidR="00F0715F" w:rsidRDefault="00F0715F" w:rsidP="00520757">
      <w:pPr>
        <w:pStyle w:val="Heading1"/>
        <w:numPr>
          <w:ilvl w:val="0"/>
          <w:numId w:val="0"/>
        </w:numPr>
        <w:spacing w:before="120" w:after="120" w:line="276" w:lineRule="auto"/>
        <w:ind w:left="1080"/>
        <w:rPr>
          <w:rFonts w:cstheme="majorHAnsi"/>
          <w:bCs/>
          <w:color w:val="auto"/>
          <w:szCs w:val="28"/>
        </w:rPr>
      </w:pPr>
      <w:bookmarkStart w:id="2205" w:name="_Toc211671811"/>
      <w:bookmarkStart w:id="2206" w:name="_Toc179729371"/>
      <w:bookmarkEnd w:id="1500"/>
    </w:p>
    <w:p w14:paraId="7B13DAC4" w14:textId="77777777" w:rsidR="00F0715F" w:rsidRDefault="00F0715F" w:rsidP="00520757">
      <w:pPr>
        <w:pStyle w:val="Heading1"/>
        <w:numPr>
          <w:ilvl w:val="0"/>
          <w:numId w:val="0"/>
        </w:numPr>
        <w:spacing w:before="120" w:after="120" w:line="276" w:lineRule="auto"/>
        <w:ind w:left="1080"/>
        <w:rPr>
          <w:rFonts w:cstheme="majorHAnsi"/>
          <w:bCs/>
          <w:color w:val="auto"/>
          <w:szCs w:val="28"/>
        </w:rPr>
      </w:pPr>
    </w:p>
    <w:p w14:paraId="43BC880A" w14:textId="77777777" w:rsidR="00F0715F" w:rsidRDefault="00F0715F" w:rsidP="00520757">
      <w:pPr>
        <w:pStyle w:val="Heading1"/>
        <w:numPr>
          <w:ilvl w:val="0"/>
          <w:numId w:val="0"/>
        </w:numPr>
        <w:spacing w:before="120" w:after="120" w:line="276" w:lineRule="auto"/>
        <w:ind w:left="1080"/>
        <w:rPr>
          <w:rFonts w:cstheme="majorHAnsi"/>
          <w:bCs/>
          <w:color w:val="auto"/>
          <w:szCs w:val="28"/>
        </w:rPr>
      </w:pPr>
    </w:p>
    <w:p w14:paraId="32BBC4C5" w14:textId="77777777" w:rsidR="00F0715F" w:rsidRDefault="00F0715F" w:rsidP="00520757">
      <w:pPr>
        <w:pStyle w:val="Heading1"/>
        <w:numPr>
          <w:ilvl w:val="0"/>
          <w:numId w:val="0"/>
        </w:numPr>
        <w:spacing w:before="120" w:after="120" w:line="276" w:lineRule="auto"/>
        <w:ind w:left="1080"/>
        <w:rPr>
          <w:rFonts w:cstheme="majorHAnsi"/>
          <w:bCs/>
          <w:color w:val="auto"/>
          <w:szCs w:val="28"/>
        </w:rPr>
      </w:pPr>
    </w:p>
    <w:p w14:paraId="68788AF0" w14:textId="77777777" w:rsidR="00F0715F" w:rsidRDefault="00F0715F" w:rsidP="00520757">
      <w:pPr>
        <w:pStyle w:val="Heading1"/>
        <w:numPr>
          <w:ilvl w:val="0"/>
          <w:numId w:val="0"/>
        </w:numPr>
        <w:spacing w:before="120" w:after="120" w:line="276" w:lineRule="auto"/>
        <w:ind w:left="1080"/>
        <w:rPr>
          <w:rFonts w:cstheme="majorHAnsi"/>
          <w:bCs/>
          <w:color w:val="auto"/>
          <w:szCs w:val="28"/>
        </w:rPr>
      </w:pPr>
    </w:p>
    <w:p w14:paraId="7376FD10" w14:textId="77777777" w:rsidR="00F0715F" w:rsidDel="004F5794" w:rsidRDefault="00F0715F" w:rsidP="004F5794">
      <w:pPr>
        <w:pStyle w:val="Heading1"/>
        <w:numPr>
          <w:ilvl w:val="0"/>
          <w:numId w:val="0"/>
        </w:numPr>
        <w:spacing w:before="120" w:after="120" w:line="276" w:lineRule="auto"/>
        <w:rPr>
          <w:del w:id="2207" w:author="DELL" w:date="2025-12-11T00:40:00Z" w16du:dateUtc="2025-12-10T17:40:00Z"/>
          <w:rFonts w:cstheme="majorHAnsi"/>
          <w:bCs/>
          <w:color w:val="auto"/>
          <w:szCs w:val="28"/>
        </w:rPr>
      </w:pPr>
    </w:p>
    <w:p w14:paraId="5FA67B60" w14:textId="77777777" w:rsidR="004F5794" w:rsidRDefault="004F5794" w:rsidP="004F5794">
      <w:pPr>
        <w:rPr>
          <w:ins w:id="2208" w:author="DELL" w:date="2025-12-11T00:40:00Z" w16du:dateUtc="2025-12-10T17:40:00Z"/>
        </w:rPr>
      </w:pPr>
    </w:p>
    <w:p w14:paraId="7F1B2D5A" w14:textId="77777777" w:rsidR="004F5794" w:rsidRDefault="004F5794" w:rsidP="004F5794">
      <w:pPr>
        <w:rPr>
          <w:ins w:id="2209" w:author="DELL" w:date="2025-12-11T00:40:00Z" w16du:dateUtc="2025-12-10T17:40:00Z"/>
        </w:rPr>
      </w:pPr>
    </w:p>
    <w:p w14:paraId="4784C50B" w14:textId="77777777" w:rsidR="004F5794" w:rsidRPr="004F5794" w:rsidRDefault="004F5794">
      <w:pPr>
        <w:pStyle w:val="Title"/>
        <w:rPr>
          <w:ins w:id="2210" w:author="DELL" w:date="2025-12-11T00:40:00Z" w16du:dateUtc="2025-12-10T17:40:00Z"/>
        </w:rPr>
        <w:pPrChange w:id="2211" w:author="DELL" w:date="2025-12-11T00:40:00Z" w16du:dateUtc="2025-12-10T17:40:00Z">
          <w:pPr>
            <w:pStyle w:val="Heading1"/>
            <w:numPr>
              <w:numId w:val="0"/>
            </w:numPr>
            <w:spacing w:before="120" w:after="120" w:line="276" w:lineRule="auto"/>
            <w:ind w:left="1080" w:firstLine="0"/>
          </w:pPr>
        </w:pPrChange>
      </w:pPr>
    </w:p>
    <w:p w14:paraId="36D753E3" w14:textId="77777777" w:rsidR="00F0715F" w:rsidDel="004F5794" w:rsidRDefault="00F0715F" w:rsidP="004F5794">
      <w:pPr>
        <w:pStyle w:val="Title"/>
        <w:rPr>
          <w:del w:id="2212" w:author="DELL" w:date="2025-12-11T00:40:00Z" w16du:dateUtc="2025-12-10T17:40:00Z"/>
        </w:rPr>
      </w:pPr>
    </w:p>
    <w:p w14:paraId="009964D0" w14:textId="77777777" w:rsidR="004F5794" w:rsidRDefault="004F5794" w:rsidP="004F5794">
      <w:pPr>
        <w:rPr>
          <w:ins w:id="2213" w:author="DELL" w:date="2025-12-11T00:40:00Z" w16du:dateUtc="2025-12-10T17:40:00Z"/>
        </w:rPr>
      </w:pPr>
    </w:p>
    <w:p w14:paraId="27CCED71" w14:textId="77777777" w:rsidR="004F5794" w:rsidRPr="004F5794" w:rsidRDefault="004F5794">
      <w:pPr>
        <w:rPr>
          <w:ins w:id="2214" w:author="DELL" w:date="2025-12-11T00:40:00Z" w16du:dateUtc="2025-12-10T17:40:00Z"/>
        </w:rPr>
        <w:pPrChange w:id="2215" w:author="DELL" w:date="2025-12-11T00:40:00Z" w16du:dateUtc="2025-12-10T17:40:00Z">
          <w:pPr>
            <w:pStyle w:val="Heading1"/>
            <w:numPr>
              <w:numId w:val="0"/>
            </w:numPr>
            <w:spacing w:before="120" w:after="120" w:line="276" w:lineRule="auto"/>
            <w:ind w:left="1080" w:firstLine="0"/>
          </w:pPr>
        </w:pPrChange>
      </w:pPr>
    </w:p>
    <w:p w14:paraId="7DB9F5B7" w14:textId="11E9C5F0" w:rsidR="00F35039" w:rsidRDefault="00F35039">
      <w:pPr>
        <w:jc w:val="left"/>
        <w:rPr>
          <w:ins w:id="2216" w:author="DELL" w:date="2025-12-11T18:58:00Z" w16du:dateUtc="2025-12-11T11:58:00Z"/>
          <w:rFonts w:asciiTheme="majorHAnsi" w:eastAsiaTheme="majorEastAsia" w:hAnsiTheme="majorHAnsi"/>
          <w:b/>
          <w:spacing w:val="-10"/>
          <w:kern w:val="28"/>
          <w:szCs w:val="56"/>
        </w:rPr>
      </w:pPr>
      <w:ins w:id="2217" w:author="DELL" w:date="2025-12-11T18:58:00Z" w16du:dateUtc="2025-12-11T11:58:00Z">
        <w:r>
          <w:br w:type="page"/>
        </w:r>
      </w:ins>
    </w:p>
    <w:p w14:paraId="505B331F" w14:textId="77777777" w:rsidR="00F0715F" w:rsidRPr="000D5EEF" w:rsidDel="004F5794" w:rsidRDefault="00F0715F">
      <w:pPr>
        <w:pStyle w:val="Title"/>
        <w:outlineLvl w:val="0"/>
        <w:rPr>
          <w:del w:id="2218" w:author="DELL" w:date="2025-12-11T00:40:00Z" w16du:dateUtc="2025-12-10T17:40:00Z"/>
        </w:rPr>
        <w:pPrChange w:id="2219" w:author="DELL" w:date="2025-12-12T13:52:00Z" w16du:dateUtc="2025-12-12T06:52:00Z">
          <w:pPr>
            <w:pStyle w:val="Heading1"/>
            <w:numPr>
              <w:numId w:val="0"/>
            </w:numPr>
            <w:spacing w:before="120" w:after="120" w:line="276" w:lineRule="auto"/>
            <w:ind w:left="1080" w:firstLine="0"/>
          </w:pPr>
        </w:pPrChange>
      </w:pPr>
    </w:p>
    <w:p w14:paraId="62146DE8" w14:textId="77777777" w:rsidR="00F0715F" w:rsidRPr="000D5EEF" w:rsidDel="004F5794" w:rsidRDefault="00F0715F">
      <w:pPr>
        <w:pStyle w:val="Title"/>
        <w:outlineLvl w:val="0"/>
        <w:rPr>
          <w:del w:id="2220" w:author="DELL" w:date="2025-12-11T00:40:00Z" w16du:dateUtc="2025-12-10T17:40:00Z"/>
        </w:rPr>
        <w:pPrChange w:id="2221" w:author="DELL" w:date="2025-12-12T13:52:00Z" w16du:dateUtc="2025-12-12T06:52:00Z">
          <w:pPr>
            <w:pStyle w:val="Heading1"/>
            <w:numPr>
              <w:numId w:val="0"/>
            </w:numPr>
            <w:spacing w:before="120" w:after="120" w:line="276" w:lineRule="auto"/>
            <w:ind w:left="1080" w:firstLine="0"/>
          </w:pPr>
        </w:pPrChange>
      </w:pPr>
    </w:p>
    <w:p w14:paraId="44C94402" w14:textId="77777777" w:rsidR="00F0715F" w:rsidRPr="000D5EEF" w:rsidDel="004F5794" w:rsidRDefault="00F0715F">
      <w:pPr>
        <w:pStyle w:val="Title"/>
        <w:outlineLvl w:val="0"/>
        <w:rPr>
          <w:del w:id="2222" w:author="DELL" w:date="2025-12-11T00:40:00Z" w16du:dateUtc="2025-12-10T17:40:00Z"/>
        </w:rPr>
        <w:pPrChange w:id="2223" w:author="DELL" w:date="2025-12-12T13:52:00Z" w16du:dateUtc="2025-12-12T06:52:00Z">
          <w:pPr>
            <w:pStyle w:val="Heading1"/>
            <w:numPr>
              <w:numId w:val="0"/>
            </w:numPr>
            <w:spacing w:before="120" w:after="120" w:line="276" w:lineRule="auto"/>
            <w:ind w:left="1080" w:firstLine="0"/>
          </w:pPr>
        </w:pPrChange>
      </w:pPr>
    </w:p>
    <w:p w14:paraId="7842DBB0" w14:textId="77777777" w:rsidR="00F0715F" w:rsidRPr="000D5EEF" w:rsidDel="004F5794" w:rsidRDefault="00F0715F">
      <w:pPr>
        <w:pStyle w:val="Title"/>
        <w:outlineLvl w:val="0"/>
        <w:rPr>
          <w:del w:id="2224" w:author="DELL" w:date="2025-12-11T00:40:00Z" w16du:dateUtc="2025-12-10T17:40:00Z"/>
        </w:rPr>
        <w:pPrChange w:id="2225" w:author="DELL" w:date="2025-12-12T13:52:00Z" w16du:dateUtc="2025-12-12T06:52:00Z">
          <w:pPr>
            <w:pStyle w:val="Heading1"/>
            <w:numPr>
              <w:numId w:val="0"/>
            </w:numPr>
            <w:spacing w:before="120" w:after="120" w:line="276" w:lineRule="auto"/>
            <w:ind w:left="1080" w:firstLine="0"/>
          </w:pPr>
        </w:pPrChange>
      </w:pPr>
    </w:p>
    <w:p w14:paraId="37F2DC69" w14:textId="77777777" w:rsidR="00F0715F" w:rsidRPr="000D5EEF" w:rsidDel="004F5794" w:rsidRDefault="00F0715F">
      <w:pPr>
        <w:pStyle w:val="Title"/>
        <w:outlineLvl w:val="0"/>
        <w:rPr>
          <w:del w:id="2226" w:author="DELL" w:date="2025-12-11T00:40:00Z" w16du:dateUtc="2025-12-10T17:40:00Z"/>
        </w:rPr>
        <w:pPrChange w:id="2227" w:author="DELL" w:date="2025-12-12T13:52:00Z" w16du:dateUtc="2025-12-12T06:52:00Z">
          <w:pPr>
            <w:pStyle w:val="Heading1"/>
            <w:numPr>
              <w:numId w:val="0"/>
            </w:numPr>
            <w:spacing w:before="120" w:after="120" w:line="276" w:lineRule="auto"/>
            <w:ind w:left="1080" w:firstLine="0"/>
          </w:pPr>
        </w:pPrChange>
      </w:pPr>
    </w:p>
    <w:p w14:paraId="7AFE6A27" w14:textId="77777777" w:rsidR="00F0715F" w:rsidRDefault="00000000">
      <w:pPr>
        <w:pStyle w:val="Title"/>
        <w:outlineLvl w:val="0"/>
        <w:pPrChange w:id="2228" w:author="DELL" w:date="2025-12-12T13:52:00Z" w16du:dateUtc="2025-12-12T06:52:00Z">
          <w:pPr>
            <w:pStyle w:val="Heading1"/>
            <w:numPr>
              <w:numId w:val="0"/>
            </w:numPr>
            <w:spacing w:before="120" w:after="120" w:line="276" w:lineRule="auto"/>
            <w:ind w:left="1080" w:firstLine="0"/>
          </w:pPr>
        </w:pPrChange>
      </w:pPr>
      <w:bookmarkStart w:id="2229" w:name="_Toc216440178"/>
      <w:bookmarkStart w:id="2230" w:name="_Toc216441994"/>
      <w:r w:rsidRPr="000D5EEF">
        <w:t>CHƯƠNG 5: KẾT LUẬN</w:t>
      </w:r>
      <w:bookmarkEnd w:id="2205"/>
      <w:bookmarkEnd w:id="2206"/>
      <w:bookmarkEnd w:id="2229"/>
      <w:bookmarkEnd w:id="2230"/>
    </w:p>
    <w:p w14:paraId="0D3B5B59" w14:textId="77777777" w:rsidR="00F0715F" w:rsidRPr="00590D25" w:rsidRDefault="00000000">
      <w:pPr>
        <w:pStyle w:val="Heading1"/>
        <w:numPr>
          <w:ilvl w:val="0"/>
          <w:numId w:val="0"/>
        </w:numPr>
        <w:ind w:left="1152" w:hanging="432"/>
        <w:jc w:val="left"/>
        <w:rPr>
          <w:sz w:val="26"/>
          <w:szCs w:val="26"/>
          <w:lang w:val="zh-CN"/>
          <w:rPrChange w:id="2231" w:author="DELL" w:date="2025-12-12T22:05:00Z" w16du:dateUtc="2025-12-12T15:05:00Z">
            <w:rPr>
              <w:lang w:val="zh-CN"/>
            </w:rPr>
          </w:rPrChange>
        </w:rPr>
        <w:pPrChange w:id="2232" w:author="DELL" w:date="2025-12-12T13:52:00Z" w16du:dateUtc="2025-12-12T06:52:00Z">
          <w:pPr>
            <w:spacing w:line="276" w:lineRule="auto"/>
          </w:pPr>
        </w:pPrChange>
      </w:pPr>
      <w:bookmarkStart w:id="2233" w:name="_Toc216307597"/>
      <w:bookmarkStart w:id="2234" w:name="_Toc216307949"/>
      <w:bookmarkStart w:id="2235" w:name="_Toc216373535"/>
      <w:bookmarkStart w:id="2236" w:name="_Toc216440179"/>
      <w:bookmarkStart w:id="2237" w:name="_Toc216441995"/>
      <w:r w:rsidRPr="00590D25">
        <w:rPr>
          <w:sz w:val="26"/>
          <w:szCs w:val="26"/>
          <w:rPrChange w:id="2238" w:author="DELL" w:date="2025-12-12T22:05:00Z" w16du:dateUtc="2025-12-12T15:05:00Z">
            <w:rPr/>
          </w:rPrChange>
        </w:rPr>
        <w:t>5</w:t>
      </w:r>
      <w:r w:rsidRPr="00590D25">
        <w:rPr>
          <w:sz w:val="26"/>
          <w:szCs w:val="26"/>
          <w:lang w:val="zh-CN"/>
          <w:rPrChange w:id="2239" w:author="DELL" w:date="2025-12-12T22:05:00Z" w16du:dateUtc="2025-12-12T15:05:00Z">
            <w:rPr>
              <w:lang w:val="zh-CN"/>
            </w:rPr>
          </w:rPrChange>
        </w:rPr>
        <w:t>.1</w:t>
      </w:r>
      <w:r w:rsidRPr="00590D25">
        <w:rPr>
          <w:sz w:val="26"/>
          <w:szCs w:val="26"/>
          <w:rPrChange w:id="2240" w:author="DELL" w:date="2025-12-12T22:05:00Z" w16du:dateUtc="2025-12-12T15:05:00Z">
            <w:rPr/>
          </w:rPrChange>
        </w:rPr>
        <w:t xml:space="preserve">. </w:t>
      </w:r>
      <w:r w:rsidRPr="00590D25">
        <w:rPr>
          <w:sz w:val="26"/>
          <w:szCs w:val="26"/>
          <w:lang w:val="zh-CN"/>
          <w:rPrChange w:id="2241" w:author="DELL" w:date="2025-12-12T22:05:00Z" w16du:dateUtc="2025-12-12T15:05:00Z">
            <w:rPr>
              <w:lang w:val="zh-CN"/>
            </w:rPr>
          </w:rPrChange>
        </w:rPr>
        <w:t>Kết luận</w:t>
      </w:r>
      <w:bookmarkEnd w:id="2233"/>
      <w:bookmarkEnd w:id="2234"/>
      <w:bookmarkEnd w:id="2235"/>
      <w:bookmarkEnd w:id="2236"/>
      <w:bookmarkEnd w:id="2237"/>
    </w:p>
    <w:p w14:paraId="392C1E81" w14:textId="23A0D287" w:rsidR="00F0715F" w:rsidDel="004F5794" w:rsidRDefault="004F5794" w:rsidP="00520757">
      <w:pPr>
        <w:spacing w:line="276" w:lineRule="auto"/>
        <w:rPr>
          <w:del w:id="2242" w:author="DELL" w:date="2025-12-11T00:41:00Z" w16du:dateUtc="2025-12-10T17:41:00Z"/>
          <w:lang w:val="zh-CN"/>
        </w:rPr>
      </w:pPr>
      <w:ins w:id="2243" w:author="DELL" w:date="2025-12-11T00:41:00Z" w16du:dateUtc="2025-12-10T17:41:00Z">
        <w:r>
          <w:tab/>
        </w:r>
      </w:ins>
    </w:p>
    <w:p w14:paraId="6C9B050A" w14:textId="77777777" w:rsidR="00F0715F" w:rsidRDefault="00000000">
      <w:pPr>
        <w:spacing w:line="276" w:lineRule="auto"/>
        <w:ind w:firstLine="0"/>
        <w:rPr>
          <w:lang w:val="zh-CN"/>
        </w:rPr>
        <w:pPrChange w:id="2244" w:author="DELL" w:date="2025-12-11T00:41:00Z" w16du:dateUtc="2025-12-10T17:41:00Z">
          <w:pPr>
            <w:spacing w:line="276" w:lineRule="auto"/>
          </w:pPr>
        </w:pPrChange>
      </w:pPr>
      <w:r>
        <w:rPr>
          <w:lang w:val="zh-CN"/>
        </w:rPr>
        <w:t>Đề tài "Xây dựng Website Thương mại Điện tử Bán Trà Sữa Trực Tuyến Sử Dụng ASP.NET Core Razor Pages" đã hoàn thành các mục tiêu đề ra với tỷ lệ 89.5% chức năng được triển khai thành công. Hệ thống MilkTeaWebsite đã chứng minh tính khả thi của việc áp dụng kiến trúc phân lớp trên nền tảng Razor Pages để giải quyết bài toán quản lý và bán hàng cho cửa hàng trà sữa quy mô vừa và nhỏ.</w:t>
      </w:r>
    </w:p>
    <w:p w14:paraId="121D4A18" w14:textId="77777777" w:rsidR="00F0715F" w:rsidDel="004F5794" w:rsidRDefault="00F0715F">
      <w:pPr>
        <w:pStyle w:val="Heading2"/>
        <w:rPr>
          <w:del w:id="2245" w:author="DELL" w:date="2025-12-11T00:41:00Z" w16du:dateUtc="2025-12-10T17:41:00Z"/>
          <w:lang w:val="zh-CN"/>
        </w:rPr>
        <w:pPrChange w:id="2246" w:author="DELL" w:date="2025-12-12T13:52:00Z" w16du:dateUtc="2025-12-12T06:52:00Z">
          <w:pPr>
            <w:spacing w:line="276" w:lineRule="auto"/>
          </w:pPr>
        </w:pPrChange>
      </w:pPr>
    </w:p>
    <w:p w14:paraId="08B03F22" w14:textId="77777777" w:rsidR="00F0715F" w:rsidRDefault="00000000">
      <w:pPr>
        <w:pStyle w:val="Heading2"/>
        <w:rPr>
          <w:lang w:val="zh-CN"/>
        </w:rPr>
        <w:pPrChange w:id="2247" w:author="DELL" w:date="2025-12-12T13:52:00Z" w16du:dateUtc="2025-12-12T06:52:00Z">
          <w:pPr>
            <w:spacing w:line="276" w:lineRule="auto"/>
          </w:pPr>
        </w:pPrChange>
      </w:pPr>
      <w:bookmarkStart w:id="2248" w:name="_Toc216307598"/>
      <w:bookmarkStart w:id="2249" w:name="_Toc216307950"/>
      <w:bookmarkStart w:id="2250" w:name="_Toc216308035"/>
      <w:bookmarkStart w:id="2251" w:name="_Toc216373536"/>
      <w:bookmarkStart w:id="2252" w:name="_Toc216440180"/>
      <w:bookmarkStart w:id="2253" w:name="_Toc216441996"/>
      <w:r>
        <w:t>5</w:t>
      </w:r>
      <w:r>
        <w:rPr>
          <w:lang w:val="zh-CN"/>
        </w:rPr>
        <w:t>.1.1</w:t>
      </w:r>
      <w:r>
        <w:t xml:space="preserve">. </w:t>
      </w:r>
      <w:r>
        <w:rPr>
          <w:lang w:val="zh-CN"/>
        </w:rPr>
        <w:t>Đánh giá mục tiêu đã đạt được</w:t>
      </w:r>
      <w:bookmarkEnd w:id="2248"/>
      <w:bookmarkEnd w:id="2249"/>
      <w:bookmarkEnd w:id="2250"/>
      <w:bookmarkEnd w:id="2251"/>
      <w:bookmarkEnd w:id="2252"/>
      <w:bookmarkEnd w:id="2253"/>
    </w:p>
    <w:p w14:paraId="6C72A89B" w14:textId="11773468" w:rsidR="00F0715F" w:rsidDel="004F5794" w:rsidRDefault="004F5794" w:rsidP="00520757">
      <w:pPr>
        <w:spacing w:line="276" w:lineRule="auto"/>
        <w:rPr>
          <w:del w:id="2254" w:author="DELL" w:date="2025-12-11T00:41:00Z" w16du:dateUtc="2025-12-10T17:41:00Z"/>
          <w:lang w:val="zh-CN"/>
        </w:rPr>
      </w:pPr>
      <w:ins w:id="2255" w:author="DELL" w:date="2025-12-11T00:41:00Z" w16du:dateUtc="2025-12-10T17:41:00Z">
        <w:r>
          <w:tab/>
        </w:r>
      </w:ins>
    </w:p>
    <w:p w14:paraId="05BB376D" w14:textId="77777777" w:rsidR="00F0715F" w:rsidRDefault="00000000">
      <w:pPr>
        <w:spacing w:line="276" w:lineRule="auto"/>
        <w:ind w:firstLine="0"/>
        <w:rPr>
          <w:lang w:val="zh-CN"/>
        </w:rPr>
        <w:pPrChange w:id="2256" w:author="DELL" w:date="2025-12-11T00:41:00Z" w16du:dateUtc="2025-12-10T17:41:00Z">
          <w:pPr>
            <w:spacing w:line="276" w:lineRule="auto"/>
          </w:pPr>
        </w:pPrChange>
      </w:pPr>
      <w:r>
        <w:rPr>
          <w:lang w:val="zh-CN"/>
        </w:rPr>
        <w:t>Hệ thống đã triển khai đầy đủ 100% chức năng Must-have (13/13 chức năng) và Should-have (4/4 chức năng), bao gồm:</w:t>
      </w:r>
    </w:p>
    <w:p w14:paraId="7A4A0079" w14:textId="7F2F4EF5" w:rsidR="00F0715F" w:rsidDel="004F5794" w:rsidRDefault="004F5794" w:rsidP="00520757">
      <w:pPr>
        <w:spacing w:line="276" w:lineRule="auto"/>
        <w:rPr>
          <w:del w:id="2257" w:author="DELL" w:date="2025-12-11T00:41:00Z" w16du:dateUtc="2025-12-10T17:41:00Z"/>
          <w:lang w:val="zh-CN"/>
        </w:rPr>
      </w:pPr>
      <w:ins w:id="2258" w:author="DELL" w:date="2025-12-11T00:41:00Z" w16du:dateUtc="2025-12-10T17:41:00Z">
        <w:r>
          <w:tab/>
        </w:r>
      </w:ins>
    </w:p>
    <w:p w14:paraId="040124C9" w14:textId="77777777" w:rsidR="00F0715F" w:rsidRDefault="00000000" w:rsidP="00520757">
      <w:pPr>
        <w:spacing w:line="276" w:lineRule="auto"/>
        <w:rPr>
          <w:lang w:val="zh-CN"/>
        </w:rPr>
      </w:pPr>
      <w:r>
        <w:rPr>
          <w:lang w:val="zh-CN"/>
        </w:rPr>
        <w:t>- Module khách hàng: Đăng ký/đăng nhập, duyệt sản phẩm với bộ lọc danh mục và tìm kiếm, xem chi tiết sản phẩm với cấu hình size/topping động, quản lý giỏ hàng đầy đủ, thanh toán và tạo đơn hàng, xem lịch sử đơn hàng.</w:t>
      </w:r>
    </w:p>
    <w:p w14:paraId="3AECEC31" w14:textId="0F8A8E11" w:rsidR="00F0715F" w:rsidDel="004F5794" w:rsidRDefault="004F5794" w:rsidP="00520757">
      <w:pPr>
        <w:spacing w:line="276" w:lineRule="auto"/>
        <w:rPr>
          <w:del w:id="2259" w:author="DELL" w:date="2025-12-11T00:41:00Z" w16du:dateUtc="2025-12-10T17:41:00Z"/>
          <w:lang w:val="zh-CN"/>
        </w:rPr>
      </w:pPr>
      <w:ins w:id="2260" w:author="DELL" w:date="2025-12-11T00:41:00Z" w16du:dateUtc="2025-12-10T17:41:00Z">
        <w:r>
          <w:tab/>
        </w:r>
      </w:ins>
    </w:p>
    <w:p w14:paraId="2E2DDDFB" w14:textId="77777777" w:rsidR="00F0715F" w:rsidRDefault="00000000" w:rsidP="00520757">
      <w:pPr>
        <w:spacing w:line="276" w:lineRule="auto"/>
        <w:rPr>
          <w:lang w:val="zh-CN"/>
        </w:rPr>
      </w:pPr>
      <w:r>
        <w:rPr>
          <w:lang w:val="zh-CN"/>
        </w:rPr>
        <w:t>- Module nhân viên: Dashboard thống kê số liệu đơn hàng theo trạng thái, quản lý đơn hàng với chức năng lọc/tìm kiếm/cập nhật trạng thái.</w:t>
      </w:r>
    </w:p>
    <w:p w14:paraId="30A9B948" w14:textId="70C40D37" w:rsidR="00F0715F" w:rsidDel="004F5794" w:rsidRDefault="004F5794" w:rsidP="00520757">
      <w:pPr>
        <w:spacing w:line="276" w:lineRule="auto"/>
        <w:rPr>
          <w:del w:id="2261" w:author="DELL" w:date="2025-12-11T00:41:00Z" w16du:dateUtc="2025-12-10T17:41:00Z"/>
          <w:lang w:val="zh-CN"/>
        </w:rPr>
      </w:pPr>
      <w:ins w:id="2262" w:author="DELL" w:date="2025-12-11T00:41:00Z" w16du:dateUtc="2025-12-10T17:41:00Z">
        <w:r>
          <w:tab/>
        </w:r>
      </w:ins>
    </w:p>
    <w:p w14:paraId="7A35C37D" w14:textId="77777777" w:rsidR="00F0715F" w:rsidRDefault="00000000" w:rsidP="00520757">
      <w:pPr>
        <w:spacing w:line="276" w:lineRule="auto"/>
        <w:rPr>
          <w:lang w:val="zh-CN"/>
        </w:rPr>
      </w:pPr>
      <w:r>
        <w:rPr>
          <w:lang w:val="zh-CN"/>
        </w:rPr>
        <w:t>- Module quản trị: CRUD sản phẩm (bao gồm quản lý 3 mức giá theo size), CRUD danh mục và topping, phân quyền truy cập.</w:t>
      </w:r>
    </w:p>
    <w:p w14:paraId="7B99856C" w14:textId="06405D1A" w:rsidR="00F0715F" w:rsidDel="004F5794" w:rsidRDefault="004F5794" w:rsidP="00520757">
      <w:pPr>
        <w:spacing w:line="276" w:lineRule="auto"/>
        <w:rPr>
          <w:del w:id="2263" w:author="DELL" w:date="2025-12-11T00:41:00Z" w16du:dateUtc="2025-12-10T17:41:00Z"/>
          <w:lang w:val="zh-CN"/>
        </w:rPr>
      </w:pPr>
      <w:ins w:id="2264" w:author="DELL" w:date="2025-12-11T00:41:00Z" w16du:dateUtc="2025-12-10T17:41:00Z">
        <w:r>
          <w:tab/>
        </w:r>
      </w:ins>
    </w:p>
    <w:p w14:paraId="4BA0798B" w14:textId="77777777" w:rsidR="00F0715F" w:rsidRDefault="00000000">
      <w:pPr>
        <w:spacing w:line="276" w:lineRule="auto"/>
        <w:ind w:firstLine="0"/>
        <w:rPr>
          <w:lang w:val="zh-CN"/>
        </w:rPr>
        <w:pPrChange w:id="2265" w:author="DELL" w:date="2025-12-11T00:41:00Z" w16du:dateUtc="2025-12-10T17:41:00Z">
          <w:pPr>
            <w:spacing w:line="276" w:lineRule="auto"/>
          </w:pPr>
        </w:pPrChange>
      </w:pPr>
      <w:r>
        <w:rPr>
          <w:lang w:val="zh-CN"/>
        </w:rPr>
        <w:t>Về mặt kỹ thuật:</w:t>
      </w:r>
    </w:p>
    <w:p w14:paraId="6663A655" w14:textId="20DA62A6" w:rsidR="00F0715F" w:rsidDel="004F5794" w:rsidRDefault="004F5794" w:rsidP="00520757">
      <w:pPr>
        <w:spacing w:line="276" w:lineRule="auto"/>
        <w:rPr>
          <w:del w:id="2266" w:author="DELL" w:date="2025-12-11T00:41:00Z" w16du:dateUtc="2025-12-10T17:41:00Z"/>
          <w:lang w:val="zh-CN"/>
        </w:rPr>
      </w:pPr>
      <w:ins w:id="2267" w:author="DELL" w:date="2025-12-11T00:41:00Z" w16du:dateUtc="2025-12-10T17:41:00Z">
        <w:r>
          <w:tab/>
        </w:r>
      </w:ins>
    </w:p>
    <w:p w14:paraId="17F0E6BE" w14:textId="77777777" w:rsidR="00F0715F" w:rsidRDefault="00000000" w:rsidP="00520757">
      <w:pPr>
        <w:spacing w:line="276" w:lineRule="auto"/>
        <w:rPr>
          <w:lang w:val="zh-CN"/>
        </w:rPr>
      </w:pPr>
      <w:r>
        <w:rPr>
          <w:lang w:val="zh-CN"/>
        </w:rPr>
        <w:t>- Kiến trúc phân lớp: Thành công trong việc tách biệt Presentation (Razor Pages), Business Logic (BLL Services), và Data Access (DAL Repositories) với Dependency Injection, tạo nền tảng dễ bảo trì và mở rộng.</w:t>
      </w:r>
    </w:p>
    <w:p w14:paraId="0FD0D507" w14:textId="0F982403" w:rsidR="00F0715F" w:rsidDel="004F5794" w:rsidRDefault="004F5794" w:rsidP="00520757">
      <w:pPr>
        <w:spacing w:line="276" w:lineRule="auto"/>
        <w:rPr>
          <w:del w:id="2268" w:author="DELL" w:date="2025-12-11T00:41:00Z" w16du:dateUtc="2025-12-10T17:41:00Z"/>
          <w:lang w:val="zh-CN"/>
        </w:rPr>
      </w:pPr>
      <w:ins w:id="2269" w:author="DELL" w:date="2025-12-11T00:41:00Z" w16du:dateUtc="2025-12-10T17:41:00Z">
        <w:r>
          <w:tab/>
        </w:r>
      </w:ins>
    </w:p>
    <w:p w14:paraId="59892464" w14:textId="77777777" w:rsidR="00F0715F" w:rsidRDefault="00000000" w:rsidP="00520757">
      <w:pPr>
        <w:spacing w:line="276" w:lineRule="auto"/>
        <w:rPr>
          <w:lang w:val="zh-CN"/>
        </w:rPr>
      </w:pPr>
      <w:r>
        <w:rPr>
          <w:lang w:val="zh-CN"/>
        </w:rPr>
        <w:t>- Mô hình định giá động: Triển khai thành công cơ chế tính giá hai tầng (client-side JavaScript + server-side recalculation) đạt độ chính xác 100% (50/50 test cases passed), loại bỏ hoàn toàn sai lệch giá do nhập liệu thủ công.</w:t>
      </w:r>
    </w:p>
    <w:p w14:paraId="7D45E8AA" w14:textId="56632623" w:rsidR="00F0715F" w:rsidDel="004F5794" w:rsidRDefault="004F5794" w:rsidP="00520757">
      <w:pPr>
        <w:spacing w:line="276" w:lineRule="auto"/>
        <w:rPr>
          <w:del w:id="2270" w:author="DELL" w:date="2025-12-11T00:41:00Z" w16du:dateUtc="2025-12-10T17:41:00Z"/>
          <w:lang w:val="zh-CN"/>
        </w:rPr>
      </w:pPr>
      <w:ins w:id="2271" w:author="DELL" w:date="2025-12-11T00:41:00Z" w16du:dateUtc="2025-12-10T17:41:00Z">
        <w:r>
          <w:tab/>
        </w:r>
      </w:ins>
    </w:p>
    <w:p w14:paraId="7DFBC7E0" w14:textId="77777777" w:rsidR="00F0715F" w:rsidRDefault="00000000" w:rsidP="00520757">
      <w:pPr>
        <w:spacing w:line="276" w:lineRule="auto"/>
        <w:rPr>
          <w:lang w:val="zh-CN"/>
        </w:rPr>
      </w:pPr>
      <w:r>
        <w:rPr>
          <w:lang w:val="zh-CN"/>
        </w:rPr>
        <w:t>- Entity Framework Core &amp; Migrations: Quản lý schema database với 1 migration chính (InitialCreate), sử dụng Fluent API cho relationship phức tạp (many-to-many Product-Topping), áp dụng AsNoTracking tối ưu read-only queries.</w:t>
      </w:r>
    </w:p>
    <w:p w14:paraId="3F2FE1F9" w14:textId="3ACADD24" w:rsidR="00F0715F" w:rsidDel="004F5794" w:rsidRDefault="004F5794" w:rsidP="00520757">
      <w:pPr>
        <w:spacing w:line="276" w:lineRule="auto"/>
        <w:rPr>
          <w:del w:id="2272" w:author="DELL" w:date="2025-12-11T00:41:00Z" w16du:dateUtc="2025-12-10T17:41:00Z"/>
          <w:lang w:val="zh-CN"/>
        </w:rPr>
      </w:pPr>
      <w:ins w:id="2273" w:author="DELL" w:date="2025-12-11T00:41:00Z" w16du:dateUtc="2025-12-10T17:41:00Z">
        <w:r>
          <w:tab/>
        </w:r>
      </w:ins>
    </w:p>
    <w:p w14:paraId="2AFCE234" w14:textId="77777777" w:rsidR="00F0715F" w:rsidRDefault="00000000" w:rsidP="00520757">
      <w:pPr>
        <w:spacing w:line="276" w:lineRule="auto"/>
        <w:rPr>
          <w:lang w:val="zh-CN"/>
        </w:rPr>
      </w:pPr>
      <w:r>
        <w:rPr>
          <w:lang w:val="zh-CN"/>
        </w:rPr>
        <w:t>- Snapshot pricing mechanism: Lưu giá tại thời điểm đặt hàng (BasePrice, ToppingPrice, UnitPrice) vào OrderDetail, đảm bảo đơn hàng cũ không bị ảnh hưởng khi giá sản phẩm/topping thay đổi sau này.</w:t>
      </w:r>
    </w:p>
    <w:p w14:paraId="427EA913" w14:textId="39DACFB8" w:rsidR="00F0715F" w:rsidDel="004F5794" w:rsidRDefault="004F5794" w:rsidP="00520757">
      <w:pPr>
        <w:spacing w:line="276" w:lineRule="auto"/>
        <w:rPr>
          <w:del w:id="2274" w:author="DELL" w:date="2025-12-11T00:42:00Z" w16du:dateUtc="2025-12-10T17:42:00Z"/>
          <w:lang w:val="zh-CN"/>
        </w:rPr>
      </w:pPr>
      <w:ins w:id="2275" w:author="DELL" w:date="2025-12-11T00:42:00Z" w16du:dateUtc="2025-12-10T17:42:00Z">
        <w:r>
          <w:tab/>
        </w:r>
      </w:ins>
    </w:p>
    <w:p w14:paraId="102922FC" w14:textId="77777777" w:rsidR="00F0715F" w:rsidRDefault="00000000">
      <w:pPr>
        <w:spacing w:line="276" w:lineRule="auto"/>
        <w:ind w:firstLine="0"/>
        <w:rPr>
          <w:lang w:val="zh-CN"/>
        </w:rPr>
        <w:pPrChange w:id="2276" w:author="DELL" w:date="2025-12-11T00:42:00Z" w16du:dateUtc="2025-12-10T17:42:00Z">
          <w:pPr>
            <w:spacing w:line="276" w:lineRule="auto"/>
          </w:pPr>
        </w:pPrChange>
      </w:pPr>
      <w:r>
        <w:rPr>
          <w:lang w:val="zh-CN"/>
        </w:rPr>
        <w:t>Về giải quyết bài toán thực tế:</w:t>
      </w:r>
    </w:p>
    <w:p w14:paraId="152FD24D" w14:textId="2F3E9D41" w:rsidR="00F0715F" w:rsidRPr="00E45506" w:rsidDel="004F5794" w:rsidRDefault="00F0715F" w:rsidP="00520757">
      <w:pPr>
        <w:spacing w:line="276" w:lineRule="auto"/>
        <w:rPr>
          <w:del w:id="2277" w:author="DELL" w:date="2025-12-11T00:42:00Z" w16du:dateUtc="2025-12-10T17:42:00Z"/>
          <w:lang w:val="vi-VN"/>
          <w:rPrChange w:id="2278" w:author="DELL" w:date="2025-12-12T13:53:00Z" w16du:dateUtc="2025-12-12T06:53:00Z">
            <w:rPr>
              <w:del w:id="2279" w:author="DELL" w:date="2025-12-11T00:42:00Z" w16du:dateUtc="2025-12-10T17:42:00Z"/>
              <w:lang w:val="zh-CN"/>
            </w:rPr>
          </w:rPrChange>
        </w:rPr>
      </w:pPr>
    </w:p>
    <w:p w14:paraId="66A382A7" w14:textId="77777777" w:rsidR="00F0715F" w:rsidRDefault="00000000" w:rsidP="004F5794">
      <w:pPr>
        <w:spacing w:line="276" w:lineRule="auto"/>
        <w:rPr>
          <w:lang w:val="zh-CN"/>
        </w:rPr>
      </w:pPr>
      <w:r>
        <w:rPr>
          <w:lang w:val="zh-CN"/>
        </w:rPr>
        <w:t>- Giảm 100% sai lệch giá nhờ tự động hóa tính toán.</w:t>
      </w:r>
    </w:p>
    <w:p w14:paraId="29D820BA" w14:textId="77777777" w:rsidR="00F0715F" w:rsidRDefault="00000000" w:rsidP="005214AF">
      <w:pPr>
        <w:spacing w:line="276" w:lineRule="auto"/>
        <w:rPr>
          <w:lang w:val="zh-CN"/>
        </w:rPr>
      </w:pPr>
      <w:r>
        <w:rPr>
          <w:lang w:val="zh-CN"/>
        </w:rPr>
        <w:lastRenderedPageBreak/>
        <w:t>- Tập trung lưu trữ 100% đơn hàng với theo dõi trạng thái rõ ràng (Pending</w:t>
      </w:r>
      <w:r>
        <w:t xml:space="preserve">, </w:t>
      </w:r>
      <w:r>
        <w:rPr>
          <w:lang w:val="zh-CN"/>
        </w:rPr>
        <w:t xml:space="preserve"> Processing</w:t>
      </w:r>
      <w:r>
        <w:t xml:space="preserve">, </w:t>
      </w:r>
      <w:r>
        <w:rPr>
          <w:lang w:val="zh-CN"/>
        </w:rPr>
        <w:t>Completed/Cancelled).</w:t>
      </w:r>
    </w:p>
    <w:p w14:paraId="636C542A" w14:textId="77777777" w:rsidR="00F0715F" w:rsidRDefault="00000000" w:rsidP="005214AF">
      <w:pPr>
        <w:spacing w:line="276" w:lineRule="auto"/>
        <w:rPr>
          <w:lang w:val="zh-CN"/>
        </w:rPr>
      </w:pPr>
      <w:r>
        <w:rPr>
          <w:lang w:val="zh-CN"/>
        </w:rPr>
        <w:t>- Cung cấp dashboard cơ bản cho nhân viên và quản trị viên phục vụ ra quyết định.</w:t>
      </w:r>
    </w:p>
    <w:p w14:paraId="4DE5ABDE" w14:textId="77777777" w:rsidR="00F0715F" w:rsidDel="00E45506" w:rsidRDefault="00000000" w:rsidP="005214AF">
      <w:pPr>
        <w:spacing w:line="276" w:lineRule="auto"/>
        <w:rPr>
          <w:del w:id="2280" w:author="DELL" w:date="2025-12-12T13:53:00Z" w16du:dateUtc="2025-12-12T06:53:00Z"/>
          <w:lang w:val="zh-CN"/>
        </w:rPr>
      </w:pPr>
      <w:r>
        <w:rPr>
          <w:lang w:val="zh-CN"/>
        </w:rPr>
        <w:t>- Tăng tốc độ xử lý đơn hàng từ ~2 phút (thủ công) xuống ~30 giây (hệ thống).</w:t>
      </w:r>
    </w:p>
    <w:p w14:paraId="7EFF50F7" w14:textId="77777777" w:rsidR="00F0715F" w:rsidRPr="00E45506" w:rsidRDefault="00F0715F" w:rsidP="00E45506">
      <w:pPr>
        <w:spacing w:line="276" w:lineRule="auto"/>
        <w:rPr>
          <w:lang w:val="vi-VN"/>
          <w:rPrChange w:id="2281" w:author="DELL" w:date="2025-12-12T13:53:00Z" w16du:dateUtc="2025-12-12T06:53:00Z">
            <w:rPr>
              <w:lang w:val="zh-CN"/>
            </w:rPr>
          </w:rPrChange>
        </w:rPr>
      </w:pPr>
    </w:p>
    <w:p w14:paraId="23D21476" w14:textId="77777777" w:rsidR="00F0715F" w:rsidRDefault="00000000">
      <w:pPr>
        <w:pStyle w:val="Heading2"/>
        <w:pPrChange w:id="2282" w:author="DELL" w:date="2025-12-12T13:52:00Z" w16du:dateUtc="2025-12-12T06:52:00Z">
          <w:pPr>
            <w:spacing w:line="276" w:lineRule="auto"/>
          </w:pPr>
        </w:pPrChange>
      </w:pPr>
      <w:bookmarkStart w:id="2283" w:name="_Toc216307599"/>
      <w:bookmarkStart w:id="2284" w:name="_Toc216307951"/>
      <w:bookmarkStart w:id="2285" w:name="_Toc216308036"/>
      <w:bookmarkStart w:id="2286" w:name="_Toc216373537"/>
      <w:bookmarkStart w:id="2287" w:name="_Toc216440181"/>
      <w:bookmarkStart w:id="2288" w:name="_Toc216441997"/>
      <w:r>
        <w:t>5.1.2. Đóng góp của đề tài</w:t>
      </w:r>
      <w:bookmarkEnd w:id="2283"/>
      <w:bookmarkEnd w:id="2284"/>
      <w:bookmarkEnd w:id="2285"/>
      <w:bookmarkEnd w:id="2286"/>
      <w:bookmarkEnd w:id="2287"/>
      <w:bookmarkEnd w:id="2288"/>
    </w:p>
    <w:p w14:paraId="4D67A8BD" w14:textId="77777777" w:rsidR="00F0715F" w:rsidDel="004F5794" w:rsidRDefault="00F0715F" w:rsidP="00520757">
      <w:pPr>
        <w:spacing w:line="276" w:lineRule="auto"/>
        <w:rPr>
          <w:del w:id="2289" w:author="DELL" w:date="2025-12-11T00:42:00Z" w16du:dateUtc="2025-12-10T17:42:00Z"/>
          <w:lang w:val="zh-CN"/>
        </w:rPr>
      </w:pPr>
    </w:p>
    <w:p w14:paraId="1CC14B81" w14:textId="77777777" w:rsidR="00F0715F" w:rsidRDefault="00000000" w:rsidP="00520757">
      <w:pPr>
        <w:spacing w:line="276" w:lineRule="auto"/>
        <w:rPr>
          <w:lang w:val="zh-CN"/>
        </w:rPr>
      </w:pPr>
      <w:r>
        <w:rPr>
          <w:lang w:val="zh-CN"/>
        </w:rPr>
        <w:t>Đóng góp học thuật:</w:t>
      </w:r>
    </w:p>
    <w:p w14:paraId="3E7A5C78" w14:textId="77777777" w:rsidR="00F0715F" w:rsidDel="004F5794" w:rsidRDefault="00F0715F" w:rsidP="00520757">
      <w:pPr>
        <w:spacing w:line="276" w:lineRule="auto"/>
        <w:rPr>
          <w:del w:id="2290" w:author="DELL" w:date="2025-12-11T00:42:00Z" w16du:dateUtc="2025-12-10T17:42:00Z"/>
          <w:lang w:val="zh-CN"/>
        </w:rPr>
      </w:pPr>
    </w:p>
    <w:p w14:paraId="773A41CE" w14:textId="77777777" w:rsidR="00F0715F" w:rsidRDefault="00000000" w:rsidP="00520757">
      <w:pPr>
        <w:spacing w:line="276" w:lineRule="auto"/>
        <w:rPr>
          <w:lang w:val="zh-CN"/>
        </w:rPr>
      </w:pPr>
      <w:r>
        <w:rPr>
          <w:lang w:val="zh-CN"/>
        </w:rPr>
        <w:t>- Cung cấp một case study điển hình về áp dụng Razor Pages kết hợp Repository/Unit of Work Pattern trong domain F&amp;B với sản phẩm đa biến thể, làm tài liệu tham khảo cho các nghiên cứu về lựa chọn kiến trúc web .NET (Razor Pages vs MVC vs SPA).</w:t>
      </w:r>
    </w:p>
    <w:p w14:paraId="10FB705A" w14:textId="77777777" w:rsidR="00F0715F" w:rsidDel="004F5794" w:rsidRDefault="00F0715F" w:rsidP="00520757">
      <w:pPr>
        <w:spacing w:line="276" w:lineRule="auto"/>
        <w:rPr>
          <w:del w:id="2291" w:author="DELL" w:date="2025-12-11T00:42:00Z" w16du:dateUtc="2025-12-10T17:42:00Z"/>
          <w:lang w:val="zh-CN"/>
        </w:rPr>
      </w:pPr>
    </w:p>
    <w:p w14:paraId="1911F18F" w14:textId="77777777" w:rsidR="00F0715F" w:rsidDel="004F5794" w:rsidRDefault="00000000" w:rsidP="00520757">
      <w:pPr>
        <w:spacing w:line="276" w:lineRule="auto"/>
        <w:rPr>
          <w:del w:id="2292" w:author="DELL" w:date="2025-12-11T00:42:00Z" w16du:dateUtc="2025-12-10T17:42:00Z"/>
          <w:lang w:val="zh-CN"/>
        </w:rPr>
      </w:pPr>
      <w:r>
        <w:rPr>
          <w:lang w:val="zh-CN"/>
        </w:rPr>
        <w:t>- Minh họa cụ thể cơ chế snapshot pricing để giải quyết vấn đề thay đổi giá động trong thương mại điện tử, có thể áp dụng cho các domain tương tự (đặt vé, đặt phòng khách sạn).</w:t>
      </w:r>
    </w:p>
    <w:p w14:paraId="606CABA7" w14:textId="77777777" w:rsidR="00F0715F" w:rsidRPr="004F5794" w:rsidRDefault="00F0715F" w:rsidP="00520757">
      <w:pPr>
        <w:spacing w:line="276" w:lineRule="auto"/>
        <w:rPr>
          <w:lang w:val="vi-VN"/>
          <w:rPrChange w:id="2293" w:author="DELL" w:date="2025-12-11T00:42:00Z" w16du:dateUtc="2025-12-10T17:42:00Z">
            <w:rPr>
              <w:lang w:val="zh-CN"/>
            </w:rPr>
          </w:rPrChange>
        </w:rPr>
      </w:pPr>
    </w:p>
    <w:p w14:paraId="4402020E" w14:textId="77777777" w:rsidR="00F0715F" w:rsidRDefault="00000000" w:rsidP="00520757">
      <w:pPr>
        <w:spacing w:line="276" w:lineRule="auto"/>
        <w:rPr>
          <w:lang w:val="zh-CN"/>
        </w:rPr>
      </w:pPr>
      <w:r>
        <w:rPr>
          <w:lang w:val="zh-CN"/>
        </w:rPr>
        <w:t>Đóng góp thực tiễn:</w:t>
      </w:r>
    </w:p>
    <w:p w14:paraId="1C15AB81" w14:textId="77777777" w:rsidR="00F0715F" w:rsidDel="004F5794" w:rsidRDefault="00F0715F" w:rsidP="00520757">
      <w:pPr>
        <w:spacing w:line="276" w:lineRule="auto"/>
        <w:rPr>
          <w:del w:id="2294" w:author="DELL" w:date="2025-12-11T00:42:00Z" w16du:dateUtc="2025-12-10T17:42:00Z"/>
          <w:lang w:val="zh-CN"/>
        </w:rPr>
      </w:pPr>
    </w:p>
    <w:p w14:paraId="0661343B" w14:textId="77777777" w:rsidR="00F0715F" w:rsidRDefault="00000000" w:rsidP="00520757">
      <w:pPr>
        <w:spacing w:line="276" w:lineRule="auto"/>
        <w:rPr>
          <w:lang w:val="zh-CN"/>
        </w:rPr>
      </w:pPr>
      <w:r>
        <w:rPr>
          <w:lang w:val="zh-CN"/>
        </w:rPr>
        <w:t>- Cung cấp giải pháp phần mềm chi phí hợp lý (open-source stack: .NET + PostgreSQL) cho nhóm SME ngành F&amp;B, giảm phụ thuộc vào nền tảng bên thứ ba (Shopee Food, Grab Food) với phí hoa hồng cao (20-30%).</w:t>
      </w:r>
    </w:p>
    <w:p w14:paraId="5A1D7008" w14:textId="77777777" w:rsidR="00F0715F" w:rsidDel="004F5794" w:rsidRDefault="00F0715F" w:rsidP="00520757">
      <w:pPr>
        <w:spacing w:line="276" w:lineRule="auto"/>
        <w:rPr>
          <w:del w:id="2295" w:author="DELL" w:date="2025-12-11T00:42:00Z" w16du:dateUtc="2025-12-10T17:42:00Z"/>
          <w:lang w:val="zh-CN"/>
        </w:rPr>
      </w:pPr>
    </w:p>
    <w:p w14:paraId="365FD061" w14:textId="77777777" w:rsidR="00F0715F" w:rsidRDefault="00000000" w:rsidP="00520757">
      <w:pPr>
        <w:spacing w:line="276" w:lineRule="auto"/>
        <w:rPr>
          <w:lang w:val="zh-CN"/>
        </w:rPr>
      </w:pPr>
      <w:r>
        <w:rPr>
          <w:lang w:val="zh-CN"/>
        </w:rPr>
        <w:t>- Tạo nền tảng tích lũy dữ liệu khách hàng (lịch sử đơn, sản phẩm yêu thích) phục vụ phân tích và chiến lược marketing độc lập.</w:t>
      </w:r>
    </w:p>
    <w:p w14:paraId="14C9DB2E" w14:textId="77777777" w:rsidR="00F0715F" w:rsidDel="004F5794" w:rsidRDefault="00F0715F" w:rsidP="00520757">
      <w:pPr>
        <w:spacing w:line="276" w:lineRule="auto"/>
        <w:rPr>
          <w:del w:id="2296" w:author="DELL" w:date="2025-12-11T00:42:00Z" w16du:dateUtc="2025-12-10T17:42:00Z"/>
          <w:lang w:val="zh-CN"/>
        </w:rPr>
      </w:pPr>
    </w:p>
    <w:p w14:paraId="1EEA2132" w14:textId="77777777" w:rsidR="00F0715F" w:rsidRDefault="00000000" w:rsidP="00520757">
      <w:pPr>
        <w:spacing w:line="276" w:lineRule="auto"/>
        <w:rPr>
          <w:lang w:val="zh-CN"/>
        </w:rPr>
      </w:pPr>
      <w:r>
        <w:rPr>
          <w:lang w:val="zh-CN"/>
        </w:rPr>
        <w:t>- Thiết kế kiến trúc modular cho phép dễ dàng tích hợp các module mở rộng (Payment Gateway, Recommendation Engine, Mobile App) trong tương lai.</w:t>
      </w:r>
    </w:p>
    <w:p w14:paraId="17083875" w14:textId="77777777" w:rsidR="00F0715F" w:rsidRPr="004F5794" w:rsidDel="004F5794" w:rsidRDefault="00F0715F">
      <w:pPr>
        <w:pStyle w:val="Heading2"/>
        <w:rPr>
          <w:del w:id="2297" w:author="DELL" w:date="2025-12-11T00:42:00Z" w16du:dateUtc="2025-12-10T17:42:00Z"/>
          <w:lang w:val="vi-VN"/>
          <w:rPrChange w:id="2298" w:author="DELL" w:date="2025-12-11T00:43:00Z" w16du:dateUtc="2025-12-10T17:43:00Z">
            <w:rPr>
              <w:del w:id="2299" w:author="DELL" w:date="2025-12-11T00:42:00Z" w16du:dateUtc="2025-12-10T17:42:00Z"/>
              <w:lang w:val="zh-CN"/>
            </w:rPr>
          </w:rPrChange>
        </w:rPr>
        <w:pPrChange w:id="2300" w:author="DELL" w:date="2025-12-12T13:52:00Z" w16du:dateUtc="2025-12-12T06:52:00Z">
          <w:pPr>
            <w:spacing w:line="276" w:lineRule="auto"/>
          </w:pPr>
        </w:pPrChange>
      </w:pPr>
    </w:p>
    <w:p w14:paraId="316AAA4F" w14:textId="77777777" w:rsidR="00F0715F" w:rsidRPr="004F5794" w:rsidRDefault="00000000">
      <w:pPr>
        <w:pStyle w:val="Heading2"/>
        <w:rPr>
          <w:b w:val="0"/>
          <w:lang w:val="vi-VN"/>
          <w:rPrChange w:id="2301" w:author="DELL" w:date="2025-12-11T00:43:00Z" w16du:dateUtc="2025-12-10T17:43:00Z">
            <w:rPr>
              <w:b/>
              <w:lang w:val="zh-CN"/>
            </w:rPr>
          </w:rPrChange>
        </w:rPr>
        <w:pPrChange w:id="2302" w:author="DELL" w:date="2025-12-12T13:52:00Z" w16du:dateUtc="2025-12-12T06:52:00Z">
          <w:pPr>
            <w:spacing w:line="276" w:lineRule="auto"/>
          </w:pPr>
        </w:pPrChange>
      </w:pPr>
      <w:bookmarkStart w:id="2303" w:name="_Toc216307600"/>
      <w:bookmarkStart w:id="2304" w:name="_Toc216307952"/>
      <w:bookmarkStart w:id="2305" w:name="_Toc216308037"/>
      <w:bookmarkStart w:id="2306" w:name="_Toc216373538"/>
      <w:bookmarkStart w:id="2307" w:name="_Toc216440182"/>
      <w:bookmarkStart w:id="2308" w:name="_Toc216441998"/>
      <w:r w:rsidRPr="004F5794">
        <w:t>5</w:t>
      </w:r>
      <w:r w:rsidRPr="004F5794">
        <w:rPr>
          <w:lang w:val="vi-VN"/>
          <w:rPrChange w:id="2309" w:author="DELL" w:date="2025-12-11T00:43:00Z" w16du:dateUtc="2025-12-10T17:43:00Z">
            <w:rPr>
              <w:rFonts w:cstheme="minorBidi"/>
              <w:b/>
              <w:color w:val="auto"/>
              <w:szCs w:val="22"/>
              <w:lang w:val="zh-CN"/>
            </w:rPr>
          </w:rPrChange>
        </w:rPr>
        <w:t>.1.3</w:t>
      </w:r>
      <w:r w:rsidRPr="004F5794">
        <w:t xml:space="preserve">. </w:t>
      </w:r>
      <w:r w:rsidRPr="004F5794">
        <w:rPr>
          <w:lang w:val="vi-VN"/>
          <w:rPrChange w:id="2310" w:author="DELL" w:date="2025-12-11T00:43:00Z" w16du:dateUtc="2025-12-10T17:43:00Z">
            <w:rPr>
              <w:rFonts w:cstheme="minorBidi"/>
              <w:b/>
              <w:color w:val="auto"/>
              <w:szCs w:val="22"/>
              <w:lang w:val="zh-CN"/>
            </w:rPr>
          </w:rPrChange>
        </w:rPr>
        <w:t>Hạn chế của đề tài</w:t>
      </w:r>
      <w:bookmarkEnd w:id="2303"/>
      <w:bookmarkEnd w:id="2304"/>
      <w:bookmarkEnd w:id="2305"/>
      <w:bookmarkEnd w:id="2306"/>
      <w:bookmarkEnd w:id="2307"/>
      <w:bookmarkEnd w:id="2308"/>
    </w:p>
    <w:p w14:paraId="64146F50" w14:textId="77777777" w:rsidR="00F0715F" w:rsidDel="004F5794" w:rsidRDefault="00F0715F" w:rsidP="00520757">
      <w:pPr>
        <w:spacing w:line="276" w:lineRule="auto"/>
        <w:rPr>
          <w:del w:id="2311" w:author="DELL" w:date="2025-12-11T00:42:00Z" w16du:dateUtc="2025-12-10T17:42:00Z"/>
          <w:lang w:val="zh-CN"/>
        </w:rPr>
      </w:pPr>
    </w:p>
    <w:p w14:paraId="7EFF4F5D" w14:textId="77777777" w:rsidR="00F0715F" w:rsidRDefault="00000000" w:rsidP="00520757">
      <w:pPr>
        <w:spacing w:line="276" w:lineRule="auto"/>
        <w:rPr>
          <w:lang w:val="zh-CN"/>
        </w:rPr>
      </w:pPr>
      <w:r>
        <w:rPr>
          <w:lang w:val="zh-CN"/>
        </w:rPr>
        <w:t>Chức năng chưa triển khai:</w:t>
      </w:r>
    </w:p>
    <w:p w14:paraId="239493EE" w14:textId="77777777" w:rsidR="00F0715F" w:rsidDel="004F5794" w:rsidRDefault="00F0715F" w:rsidP="00520757">
      <w:pPr>
        <w:spacing w:line="276" w:lineRule="auto"/>
        <w:rPr>
          <w:del w:id="2312" w:author="DELL" w:date="2025-12-11T00:43:00Z" w16du:dateUtc="2025-12-10T17:43:00Z"/>
          <w:lang w:val="zh-CN"/>
        </w:rPr>
      </w:pPr>
    </w:p>
    <w:p w14:paraId="15FBCFBB" w14:textId="77777777" w:rsidR="00F0715F" w:rsidRDefault="00000000" w:rsidP="00520757">
      <w:pPr>
        <w:spacing w:line="276" w:lineRule="auto"/>
        <w:rPr>
          <w:lang w:val="zh-CN"/>
        </w:rPr>
      </w:pPr>
      <w:r>
        <w:rPr>
          <w:lang w:val="zh-CN"/>
        </w:rPr>
        <w:t>- Chưa tích hợp cổng thanh toán thực tế (VNPay, MoMo) do giới hạn thời gian và yêu cầu doanh nghiệp thẩm định.</w:t>
      </w:r>
    </w:p>
    <w:p w14:paraId="785CEA3C" w14:textId="77777777" w:rsidR="00F0715F" w:rsidRDefault="00000000" w:rsidP="00520757">
      <w:pPr>
        <w:spacing w:line="276" w:lineRule="auto"/>
        <w:rPr>
          <w:lang w:val="zh-CN"/>
        </w:rPr>
      </w:pPr>
      <w:r>
        <w:rPr>
          <w:lang w:val="zh-CN"/>
        </w:rPr>
        <w:t>- Chưa có recommendation engine gợi ý topping/sản phẩm dựa trên lịch sử mua.</w:t>
      </w:r>
    </w:p>
    <w:p w14:paraId="1F92ED92" w14:textId="77777777" w:rsidR="00F0715F" w:rsidRDefault="00000000" w:rsidP="00520757">
      <w:pPr>
        <w:spacing w:line="276" w:lineRule="auto"/>
        <w:rPr>
          <w:lang w:val="zh-CN"/>
        </w:rPr>
      </w:pPr>
      <w:r>
        <w:rPr>
          <w:lang w:val="zh-CN"/>
        </w:rPr>
        <w:t>- Chưa có tính năng xuất báo cáo PDF/Excel chi tiết.</w:t>
      </w:r>
    </w:p>
    <w:p w14:paraId="62B0B18F" w14:textId="77777777" w:rsidR="00F0715F" w:rsidDel="004F5794" w:rsidRDefault="00F0715F" w:rsidP="00520757">
      <w:pPr>
        <w:spacing w:line="276" w:lineRule="auto"/>
        <w:rPr>
          <w:del w:id="2313" w:author="DELL" w:date="2025-12-11T00:43:00Z" w16du:dateUtc="2025-12-10T17:43:00Z"/>
          <w:lang w:val="zh-CN"/>
        </w:rPr>
      </w:pPr>
    </w:p>
    <w:p w14:paraId="2F98ABA5" w14:textId="77777777" w:rsidR="00F0715F" w:rsidRDefault="00000000" w:rsidP="00520757">
      <w:pPr>
        <w:spacing w:line="276" w:lineRule="auto"/>
        <w:rPr>
          <w:lang w:val="zh-CN"/>
        </w:rPr>
      </w:pPr>
      <w:r>
        <w:rPr>
          <w:lang w:val="zh-CN"/>
        </w:rPr>
        <w:t>Kiểm thử chưa toàn diện:</w:t>
      </w:r>
    </w:p>
    <w:p w14:paraId="0EFD939D" w14:textId="77777777" w:rsidR="00F0715F" w:rsidDel="004F5794" w:rsidRDefault="00F0715F" w:rsidP="00520757">
      <w:pPr>
        <w:spacing w:line="276" w:lineRule="auto"/>
        <w:rPr>
          <w:del w:id="2314" w:author="DELL" w:date="2025-12-11T00:43:00Z" w16du:dateUtc="2025-12-10T17:43:00Z"/>
          <w:lang w:val="zh-CN"/>
        </w:rPr>
      </w:pPr>
    </w:p>
    <w:p w14:paraId="3114AA21" w14:textId="77777777" w:rsidR="00F0715F" w:rsidRDefault="00000000" w:rsidP="00520757">
      <w:pPr>
        <w:spacing w:line="276" w:lineRule="auto"/>
        <w:rPr>
          <w:lang w:val="zh-CN"/>
        </w:rPr>
      </w:pPr>
      <w:r>
        <w:rPr>
          <w:lang w:val="zh-CN"/>
        </w:rPr>
        <w:t>- Chưa có unit test tự động cho BLL/DAL layer (hiện tại chỉ functional test thủ công).</w:t>
      </w:r>
    </w:p>
    <w:p w14:paraId="00CF8165" w14:textId="77777777" w:rsidR="00F0715F" w:rsidRDefault="00000000" w:rsidP="00520757">
      <w:pPr>
        <w:spacing w:line="276" w:lineRule="auto"/>
        <w:rPr>
          <w:lang w:val="zh-CN"/>
        </w:rPr>
      </w:pPr>
      <w:r>
        <w:rPr>
          <w:lang w:val="zh-CN"/>
        </w:rPr>
        <w:t>- Chưa kiểm thử hiệu năng với số lượng lớn (1000+ sản phẩm, 100+ concurrent users).</w:t>
      </w:r>
    </w:p>
    <w:p w14:paraId="33A3A528" w14:textId="77777777" w:rsidR="00F0715F" w:rsidRDefault="00000000" w:rsidP="00520757">
      <w:pPr>
        <w:spacing w:line="276" w:lineRule="auto"/>
        <w:rPr>
          <w:lang w:val="zh-CN"/>
        </w:rPr>
      </w:pPr>
      <w:r>
        <w:rPr>
          <w:lang w:val="zh-CN"/>
        </w:rPr>
        <w:lastRenderedPageBreak/>
        <w:t>- Chưa kiểm thử bảo mật chuyên sâu (penetration testing, OWASP Top 10).</w:t>
      </w:r>
    </w:p>
    <w:p w14:paraId="2803C27B" w14:textId="77777777" w:rsidR="00F0715F" w:rsidDel="004F5794" w:rsidRDefault="00F0715F" w:rsidP="00520757">
      <w:pPr>
        <w:spacing w:line="276" w:lineRule="auto"/>
        <w:rPr>
          <w:del w:id="2315" w:author="DELL" w:date="2025-12-11T00:43:00Z" w16du:dateUtc="2025-12-10T17:43:00Z"/>
          <w:lang w:val="zh-CN"/>
        </w:rPr>
      </w:pPr>
    </w:p>
    <w:p w14:paraId="3348AA96" w14:textId="77777777" w:rsidR="00F0715F" w:rsidDel="004F5794" w:rsidRDefault="00000000" w:rsidP="00520757">
      <w:pPr>
        <w:spacing w:line="276" w:lineRule="auto"/>
        <w:rPr>
          <w:del w:id="2316" w:author="DELL" w:date="2025-12-11T00:43:00Z" w16du:dateUtc="2025-12-10T17:43:00Z"/>
        </w:rPr>
      </w:pPr>
      <w:r>
        <w:rPr>
          <w:lang w:val="zh-CN"/>
        </w:rPr>
        <w:t>Giao diện người dùng:</w:t>
      </w:r>
    </w:p>
    <w:p w14:paraId="1B0461DD" w14:textId="77777777" w:rsidR="004F5794" w:rsidRDefault="004F5794" w:rsidP="00520757">
      <w:pPr>
        <w:spacing w:line="276" w:lineRule="auto"/>
        <w:rPr>
          <w:ins w:id="2317" w:author="DELL" w:date="2025-12-11T00:43:00Z" w16du:dateUtc="2025-12-10T17:43:00Z"/>
          <w:lang w:val="zh-CN"/>
        </w:rPr>
      </w:pPr>
    </w:p>
    <w:p w14:paraId="05C4F9AD" w14:textId="77777777" w:rsidR="00F0715F" w:rsidRPr="004F5794" w:rsidDel="004F5794" w:rsidRDefault="00F0715F" w:rsidP="00520757">
      <w:pPr>
        <w:spacing w:line="276" w:lineRule="auto"/>
        <w:rPr>
          <w:del w:id="2318" w:author="DELL" w:date="2025-12-11T00:43:00Z" w16du:dateUtc="2025-12-10T17:43:00Z"/>
          <w:lang w:val="vi-VN"/>
          <w:rPrChange w:id="2319" w:author="DELL" w:date="2025-12-11T00:43:00Z" w16du:dateUtc="2025-12-10T17:43:00Z">
            <w:rPr>
              <w:del w:id="2320" w:author="DELL" w:date="2025-12-11T00:43:00Z" w16du:dateUtc="2025-12-10T17:43:00Z"/>
              <w:lang w:val="zh-CN"/>
            </w:rPr>
          </w:rPrChange>
        </w:rPr>
      </w:pPr>
    </w:p>
    <w:p w14:paraId="70AB0E04" w14:textId="77777777" w:rsidR="00F0715F" w:rsidDel="004F5794" w:rsidRDefault="00000000" w:rsidP="00520757">
      <w:pPr>
        <w:spacing w:line="276" w:lineRule="auto"/>
        <w:rPr>
          <w:del w:id="2321" w:author="DELL" w:date="2025-12-11T00:43:00Z" w16du:dateUtc="2025-12-10T17:43:00Z"/>
          <w:lang w:val="zh-CN"/>
        </w:rPr>
      </w:pPr>
      <w:r>
        <w:rPr>
          <w:lang w:val="zh-CN"/>
        </w:rPr>
        <w:t>- UI/UX sử dụng Bootstrap mặc định, chưa được polish bởi designer chuyên nghiệp.</w:t>
      </w:r>
    </w:p>
    <w:p w14:paraId="6D459F6E" w14:textId="77777777" w:rsidR="00F0715F" w:rsidRDefault="00000000" w:rsidP="00520757">
      <w:pPr>
        <w:spacing w:line="276" w:lineRule="auto"/>
        <w:rPr>
          <w:lang w:val="zh-CN"/>
        </w:rPr>
      </w:pPr>
      <w:r>
        <w:rPr>
          <w:lang w:val="zh-CN"/>
        </w:rPr>
        <w:t>- Chưa có accessibility features (ARIA labels, keyboard navigation) cho người khuyết tật.</w:t>
      </w:r>
    </w:p>
    <w:p w14:paraId="23023DD1" w14:textId="77777777" w:rsidR="00F0715F" w:rsidDel="004F5794" w:rsidRDefault="00F0715F" w:rsidP="00520757">
      <w:pPr>
        <w:spacing w:line="276" w:lineRule="auto"/>
        <w:rPr>
          <w:del w:id="2322" w:author="DELL" w:date="2025-12-11T00:43:00Z" w16du:dateUtc="2025-12-10T17:43:00Z"/>
          <w:lang w:val="zh-CN"/>
        </w:rPr>
      </w:pPr>
    </w:p>
    <w:p w14:paraId="280A4256" w14:textId="77777777" w:rsidR="00F0715F" w:rsidRDefault="00000000" w:rsidP="00520757">
      <w:pPr>
        <w:spacing w:line="276" w:lineRule="auto"/>
        <w:rPr>
          <w:lang w:val="zh-CN"/>
        </w:rPr>
      </w:pPr>
      <w:r>
        <w:rPr>
          <w:lang w:val="zh-CN"/>
        </w:rPr>
        <w:t>Phân quyền:</w:t>
      </w:r>
    </w:p>
    <w:p w14:paraId="2C9F94B1" w14:textId="77777777" w:rsidR="00F0715F" w:rsidDel="004F5794" w:rsidRDefault="00F0715F" w:rsidP="00520757">
      <w:pPr>
        <w:spacing w:line="276" w:lineRule="auto"/>
        <w:rPr>
          <w:del w:id="2323" w:author="DELL" w:date="2025-12-11T00:43:00Z" w16du:dateUtc="2025-12-10T17:43:00Z"/>
          <w:lang w:val="zh-CN"/>
        </w:rPr>
      </w:pPr>
    </w:p>
    <w:p w14:paraId="01180DAA" w14:textId="77777777" w:rsidR="00F0715F" w:rsidRDefault="00000000" w:rsidP="00520757">
      <w:pPr>
        <w:spacing w:line="276" w:lineRule="auto"/>
        <w:rPr>
          <w:lang w:val="zh-CN"/>
        </w:rPr>
      </w:pPr>
      <w:r>
        <w:rPr>
          <w:lang w:val="zh-CN"/>
        </w:rPr>
        <w:t>- Chưa phân tách rõ ràng giữa Staff và Admin (hiện tại Staff có thể thực hiện hầu hết thao tác quản trị).</w:t>
      </w:r>
    </w:p>
    <w:p w14:paraId="12D0F18D" w14:textId="77777777" w:rsidR="00F0715F" w:rsidRDefault="00000000" w:rsidP="00520757">
      <w:pPr>
        <w:spacing w:line="276" w:lineRule="auto"/>
        <w:rPr>
          <w:lang w:val="zh-CN"/>
        </w:rPr>
      </w:pPr>
      <w:r>
        <w:rPr>
          <w:lang w:val="zh-CN"/>
        </w:rPr>
        <w:t>- Chưa có audit log chi tiết cho các thao tác nhạy cảm (xóa sản phẩm, thay đổi giá).</w:t>
      </w:r>
    </w:p>
    <w:p w14:paraId="74CF69F0" w14:textId="77777777" w:rsidR="00F0715F" w:rsidRPr="00590D25" w:rsidDel="004F5794" w:rsidRDefault="00F0715F">
      <w:pPr>
        <w:spacing w:line="276" w:lineRule="auto"/>
        <w:jc w:val="left"/>
        <w:rPr>
          <w:del w:id="2324" w:author="DELL" w:date="2025-12-11T00:43:00Z" w16du:dateUtc="2025-12-10T17:43:00Z"/>
          <w:szCs w:val="26"/>
          <w:lang w:val="zh-CN"/>
          <w:rPrChange w:id="2325" w:author="DELL" w:date="2025-12-12T22:06:00Z" w16du:dateUtc="2025-12-12T15:06:00Z">
            <w:rPr>
              <w:del w:id="2326" w:author="DELL" w:date="2025-12-11T00:43:00Z" w16du:dateUtc="2025-12-10T17:43:00Z"/>
              <w:lang w:val="zh-CN"/>
            </w:rPr>
          </w:rPrChange>
        </w:rPr>
        <w:pPrChange w:id="2327" w:author="DELL" w:date="2025-12-12T13:53:00Z" w16du:dateUtc="2025-12-12T06:53:00Z">
          <w:pPr>
            <w:spacing w:line="276" w:lineRule="auto"/>
          </w:pPr>
        </w:pPrChange>
      </w:pPr>
    </w:p>
    <w:p w14:paraId="54201EF9" w14:textId="77777777" w:rsidR="00F0715F" w:rsidRPr="00590D25" w:rsidRDefault="00000000">
      <w:pPr>
        <w:pStyle w:val="Heading1"/>
        <w:numPr>
          <w:ilvl w:val="0"/>
          <w:numId w:val="0"/>
        </w:numPr>
        <w:tabs>
          <w:tab w:val="left" w:pos="1134"/>
        </w:tabs>
        <w:ind w:firstLine="709"/>
        <w:jc w:val="left"/>
        <w:rPr>
          <w:sz w:val="26"/>
          <w:szCs w:val="26"/>
          <w:lang w:val="zh-CN"/>
          <w:rPrChange w:id="2328" w:author="DELL" w:date="2025-12-12T22:06:00Z" w16du:dateUtc="2025-12-12T15:06:00Z">
            <w:rPr>
              <w:lang w:val="zh-CN"/>
            </w:rPr>
          </w:rPrChange>
        </w:rPr>
        <w:pPrChange w:id="2329" w:author="DELL" w:date="2025-12-12T13:54:00Z" w16du:dateUtc="2025-12-12T06:54:00Z">
          <w:pPr>
            <w:spacing w:line="276" w:lineRule="auto"/>
          </w:pPr>
        </w:pPrChange>
      </w:pPr>
      <w:bookmarkStart w:id="2330" w:name="_Toc216307601"/>
      <w:bookmarkStart w:id="2331" w:name="_Toc216307953"/>
      <w:bookmarkStart w:id="2332" w:name="_Toc216373539"/>
      <w:bookmarkStart w:id="2333" w:name="_Toc216440183"/>
      <w:bookmarkStart w:id="2334" w:name="_Toc216441999"/>
      <w:r w:rsidRPr="00590D25">
        <w:rPr>
          <w:sz w:val="26"/>
          <w:szCs w:val="26"/>
          <w:rPrChange w:id="2335" w:author="DELL" w:date="2025-12-12T22:06:00Z" w16du:dateUtc="2025-12-12T15:06:00Z">
            <w:rPr/>
          </w:rPrChange>
        </w:rPr>
        <w:t>5</w:t>
      </w:r>
      <w:r w:rsidRPr="00590D25">
        <w:rPr>
          <w:sz w:val="26"/>
          <w:szCs w:val="26"/>
          <w:lang w:val="zh-CN"/>
          <w:rPrChange w:id="2336" w:author="DELL" w:date="2025-12-12T22:06:00Z" w16du:dateUtc="2025-12-12T15:06:00Z">
            <w:rPr>
              <w:lang w:val="zh-CN"/>
            </w:rPr>
          </w:rPrChange>
        </w:rPr>
        <w:t>.2</w:t>
      </w:r>
      <w:r w:rsidRPr="00590D25">
        <w:rPr>
          <w:sz w:val="26"/>
          <w:szCs w:val="26"/>
          <w:rPrChange w:id="2337" w:author="DELL" w:date="2025-12-12T22:06:00Z" w16du:dateUtc="2025-12-12T15:06:00Z">
            <w:rPr/>
          </w:rPrChange>
        </w:rPr>
        <w:t xml:space="preserve">. </w:t>
      </w:r>
      <w:r w:rsidRPr="00590D25">
        <w:rPr>
          <w:sz w:val="26"/>
          <w:szCs w:val="26"/>
          <w:lang w:val="zh-CN"/>
          <w:rPrChange w:id="2338" w:author="DELL" w:date="2025-12-12T22:06:00Z" w16du:dateUtc="2025-12-12T15:06:00Z">
            <w:rPr>
              <w:lang w:val="zh-CN"/>
            </w:rPr>
          </w:rPrChange>
        </w:rPr>
        <w:t>Hướng phát triển</w:t>
      </w:r>
      <w:bookmarkEnd w:id="2330"/>
      <w:bookmarkEnd w:id="2331"/>
      <w:bookmarkEnd w:id="2332"/>
      <w:bookmarkEnd w:id="2333"/>
      <w:bookmarkEnd w:id="2334"/>
    </w:p>
    <w:p w14:paraId="6F512593" w14:textId="77777777" w:rsidR="00F0715F" w:rsidDel="004F5794" w:rsidRDefault="00F0715F">
      <w:pPr>
        <w:pStyle w:val="Heading2"/>
        <w:rPr>
          <w:del w:id="2339" w:author="DELL" w:date="2025-12-11T00:43:00Z" w16du:dateUtc="2025-12-10T17:43:00Z"/>
          <w:lang w:val="zh-CN"/>
        </w:rPr>
        <w:pPrChange w:id="2340" w:author="DELL" w:date="2025-12-12T13:52:00Z" w16du:dateUtc="2025-12-12T06:52:00Z">
          <w:pPr>
            <w:spacing w:line="276" w:lineRule="auto"/>
          </w:pPr>
        </w:pPrChange>
      </w:pPr>
    </w:p>
    <w:p w14:paraId="171B608E" w14:textId="77777777" w:rsidR="00F0715F" w:rsidRDefault="00000000">
      <w:pPr>
        <w:pStyle w:val="Heading2"/>
        <w:rPr>
          <w:lang w:val="zh-CN"/>
        </w:rPr>
        <w:pPrChange w:id="2341" w:author="DELL" w:date="2025-12-12T13:52:00Z" w16du:dateUtc="2025-12-12T06:52:00Z">
          <w:pPr>
            <w:spacing w:line="276" w:lineRule="auto"/>
          </w:pPr>
        </w:pPrChange>
      </w:pPr>
      <w:bookmarkStart w:id="2342" w:name="_Toc216307602"/>
      <w:bookmarkStart w:id="2343" w:name="_Toc216307954"/>
      <w:bookmarkStart w:id="2344" w:name="_Toc216308039"/>
      <w:bookmarkStart w:id="2345" w:name="_Toc216373540"/>
      <w:bookmarkStart w:id="2346" w:name="_Toc216440184"/>
      <w:bookmarkStart w:id="2347" w:name="_Toc216442000"/>
      <w:r>
        <w:t>5</w:t>
      </w:r>
      <w:r>
        <w:rPr>
          <w:lang w:val="zh-CN"/>
        </w:rPr>
        <w:t>.2.1</w:t>
      </w:r>
      <w:r>
        <w:t xml:space="preserve">. </w:t>
      </w:r>
      <w:r>
        <w:rPr>
          <w:lang w:val="zh-CN"/>
        </w:rPr>
        <w:t>Mở rộng chức năng ngắn hạn (1-3 tháng)</w:t>
      </w:r>
      <w:bookmarkEnd w:id="2342"/>
      <w:bookmarkEnd w:id="2343"/>
      <w:bookmarkEnd w:id="2344"/>
      <w:bookmarkEnd w:id="2345"/>
      <w:bookmarkEnd w:id="2346"/>
      <w:bookmarkEnd w:id="2347"/>
    </w:p>
    <w:p w14:paraId="1053EDA6" w14:textId="77777777" w:rsidR="00F0715F" w:rsidDel="004F5794" w:rsidRDefault="00F0715F" w:rsidP="00520757">
      <w:pPr>
        <w:spacing w:line="276" w:lineRule="auto"/>
        <w:rPr>
          <w:del w:id="2348" w:author="DELL" w:date="2025-12-11T00:43:00Z" w16du:dateUtc="2025-12-10T17:43:00Z"/>
          <w:lang w:val="zh-CN"/>
        </w:rPr>
      </w:pPr>
    </w:p>
    <w:p w14:paraId="7ED0A668" w14:textId="77777777" w:rsidR="00F0715F" w:rsidRDefault="00000000" w:rsidP="00520757">
      <w:pPr>
        <w:spacing w:line="276" w:lineRule="auto"/>
        <w:rPr>
          <w:lang w:val="zh-CN"/>
        </w:rPr>
      </w:pPr>
      <w:r>
        <w:rPr>
          <w:lang w:val="zh-CN"/>
        </w:rPr>
        <w:t>Tích hợp cổng thanh toán điện tử:</w:t>
      </w:r>
    </w:p>
    <w:p w14:paraId="258CF153" w14:textId="77777777" w:rsidR="00F0715F" w:rsidDel="004F5794" w:rsidRDefault="00F0715F" w:rsidP="00520757">
      <w:pPr>
        <w:spacing w:line="276" w:lineRule="auto"/>
        <w:rPr>
          <w:del w:id="2349" w:author="DELL" w:date="2025-12-11T00:43:00Z" w16du:dateUtc="2025-12-10T17:43:00Z"/>
          <w:lang w:val="zh-CN"/>
        </w:rPr>
      </w:pPr>
    </w:p>
    <w:p w14:paraId="2B12B546" w14:textId="77777777" w:rsidR="00F0715F" w:rsidRDefault="00000000" w:rsidP="00520757">
      <w:pPr>
        <w:spacing w:line="276" w:lineRule="auto"/>
        <w:rPr>
          <w:lang w:val="zh-CN"/>
        </w:rPr>
      </w:pPr>
      <w:r>
        <w:rPr>
          <w:lang w:val="zh-CN"/>
        </w:rPr>
        <w:t>- VNPay/MoMo: Triển khai IPaymentService với VNPayPaymentService và MoMoPaymentService.</w:t>
      </w:r>
    </w:p>
    <w:p w14:paraId="07C11A25" w14:textId="77777777" w:rsidR="00F0715F" w:rsidRDefault="00000000" w:rsidP="00520757">
      <w:pPr>
        <w:spacing w:line="276" w:lineRule="auto"/>
        <w:rPr>
          <w:lang w:val="zh-CN"/>
        </w:rPr>
      </w:pPr>
      <w:r>
        <w:rPr>
          <w:lang w:val="zh-CN"/>
        </w:rPr>
        <w:t>- Webhook handling: Xử lý callback từ payment gateway để tự động cập nhật trạng thái đơn hàng.</w:t>
      </w:r>
    </w:p>
    <w:p w14:paraId="1614BD82" w14:textId="77777777" w:rsidR="00F0715F" w:rsidRDefault="00000000" w:rsidP="00520757">
      <w:pPr>
        <w:spacing w:line="276" w:lineRule="auto"/>
        <w:rPr>
          <w:lang w:val="zh-CN"/>
        </w:rPr>
      </w:pPr>
      <w:r>
        <w:rPr>
          <w:lang w:val="zh-CN"/>
        </w:rPr>
        <w:t>- Refund mechanism: Hỗ trợ hoàn tiền cho đơn bị hủy (nếu đã thanh toán online).</w:t>
      </w:r>
    </w:p>
    <w:p w14:paraId="34B6E351" w14:textId="77777777" w:rsidR="00F0715F" w:rsidDel="004F5794" w:rsidRDefault="00F0715F" w:rsidP="00520757">
      <w:pPr>
        <w:spacing w:line="276" w:lineRule="auto"/>
        <w:rPr>
          <w:del w:id="2350" w:author="DELL" w:date="2025-12-11T00:43:00Z" w16du:dateUtc="2025-12-10T17:43:00Z"/>
          <w:lang w:val="zh-CN"/>
        </w:rPr>
      </w:pPr>
    </w:p>
    <w:p w14:paraId="673B7204" w14:textId="77777777" w:rsidR="00F0715F" w:rsidRDefault="00000000" w:rsidP="00520757">
      <w:pPr>
        <w:spacing w:line="276" w:lineRule="auto"/>
        <w:rPr>
          <w:lang w:val="zh-CN"/>
        </w:rPr>
      </w:pPr>
      <w:r>
        <w:rPr>
          <w:lang w:val="zh-CN"/>
        </w:rPr>
        <w:t>Nâng cấp Dashboard với biểu đồ thực tế:</w:t>
      </w:r>
    </w:p>
    <w:p w14:paraId="6E91EA41" w14:textId="77777777" w:rsidR="00F0715F" w:rsidDel="004F5794" w:rsidRDefault="00F0715F" w:rsidP="00520757">
      <w:pPr>
        <w:spacing w:line="276" w:lineRule="auto"/>
        <w:rPr>
          <w:del w:id="2351" w:author="DELL" w:date="2025-12-11T00:44:00Z" w16du:dateUtc="2025-12-10T17:44:00Z"/>
          <w:lang w:val="zh-CN"/>
        </w:rPr>
      </w:pPr>
    </w:p>
    <w:p w14:paraId="6ED4A18B" w14:textId="77777777" w:rsidR="00F0715F" w:rsidRDefault="00000000" w:rsidP="00520757">
      <w:pPr>
        <w:spacing w:line="276" w:lineRule="auto"/>
        <w:rPr>
          <w:lang w:val="zh-CN"/>
        </w:rPr>
      </w:pPr>
      <w:r>
        <w:rPr>
          <w:lang w:val="zh-CN"/>
        </w:rPr>
        <w:t>- Thay placeholder chart bằng Chart.js hoặc ApexCharts.</w:t>
      </w:r>
    </w:p>
    <w:p w14:paraId="6E463AEB" w14:textId="77777777" w:rsidR="00F0715F" w:rsidRDefault="00000000" w:rsidP="00520757">
      <w:pPr>
        <w:spacing w:line="276" w:lineRule="auto"/>
        <w:rPr>
          <w:lang w:val="zh-CN"/>
        </w:rPr>
      </w:pPr>
      <w:r>
        <w:rPr>
          <w:lang w:val="zh-CN"/>
        </w:rPr>
        <w:t>- Biểu đồ doanh thu theo ngày/tuần/tháng, biểu đồ tỷ lệ đơn theo trạng thái (pie chart).</w:t>
      </w:r>
    </w:p>
    <w:p w14:paraId="174F3918" w14:textId="77777777" w:rsidR="00F0715F" w:rsidDel="004F5794" w:rsidRDefault="00000000" w:rsidP="00520757">
      <w:pPr>
        <w:spacing w:line="276" w:lineRule="auto"/>
        <w:rPr>
          <w:del w:id="2352" w:author="DELL" w:date="2025-12-11T00:44:00Z" w16du:dateUtc="2025-12-10T17:44:00Z"/>
          <w:lang w:val="zh-CN"/>
        </w:rPr>
      </w:pPr>
      <w:r>
        <w:rPr>
          <w:lang w:val="zh-CN"/>
        </w:rPr>
        <w:t>- Real-time updates với SignalR (tùy chọn).</w:t>
      </w:r>
    </w:p>
    <w:p w14:paraId="554DFA9A" w14:textId="77777777" w:rsidR="00F0715F" w:rsidRPr="004F5794" w:rsidRDefault="00F0715F" w:rsidP="00520757">
      <w:pPr>
        <w:spacing w:line="276" w:lineRule="auto"/>
        <w:rPr>
          <w:lang w:val="vi-VN"/>
          <w:rPrChange w:id="2353" w:author="DELL" w:date="2025-12-11T00:44:00Z" w16du:dateUtc="2025-12-10T17:44:00Z">
            <w:rPr>
              <w:lang w:val="zh-CN"/>
            </w:rPr>
          </w:rPrChange>
        </w:rPr>
      </w:pPr>
    </w:p>
    <w:p w14:paraId="2B93B838" w14:textId="77777777" w:rsidR="00F0715F" w:rsidRDefault="00000000" w:rsidP="00520757">
      <w:pPr>
        <w:spacing w:line="276" w:lineRule="auto"/>
        <w:rPr>
          <w:lang w:val="zh-CN"/>
        </w:rPr>
      </w:pPr>
      <w:r>
        <w:rPr>
          <w:lang w:val="zh-CN"/>
        </w:rPr>
        <w:t>Notification system:</w:t>
      </w:r>
    </w:p>
    <w:p w14:paraId="5D0F00C0" w14:textId="77777777" w:rsidR="00F0715F" w:rsidDel="004F5794" w:rsidRDefault="00F0715F" w:rsidP="00520757">
      <w:pPr>
        <w:spacing w:line="276" w:lineRule="auto"/>
        <w:rPr>
          <w:del w:id="2354" w:author="DELL" w:date="2025-12-11T00:44:00Z" w16du:dateUtc="2025-12-10T17:44:00Z"/>
          <w:lang w:val="zh-CN"/>
        </w:rPr>
      </w:pPr>
    </w:p>
    <w:p w14:paraId="239CBFBC" w14:textId="77777777" w:rsidR="00F0715F" w:rsidRDefault="00000000" w:rsidP="00520757">
      <w:pPr>
        <w:spacing w:line="276" w:lineRule="auto"/>
        <w:rPr>
          <w:lang w:val="zh-CN"/>
        </w:rPr>
      </w:pPr>
      <w:r>
        <w:rPr>
          <w:lang w:val="zh-CN"/>
        </w:rPr>
        <w:t>- Email notification cho khách hàng khi đơn hàng thay đổi trạng thái (sử dụng SendGrid/SMTP).</w:t>
      </w:r>
    </w:p>
    <w:p w14:paraId="4F745E0C" w14:textId="77777777" w:rsidR="00F0715F" w:rsidRDefault="00000000" w:rsidP="00520757">
      <w:pPr>
        <w:spacing w:line="276" w:lineRule="auto"/>
        <w:rPr>
          <w:lang w:val="zh-CN"/>
        </w:rPr>
      </w:pPr>
      <w:r>
        <w:rPr>
          <w:lang w:val="zh-CN"/>
        </w:rPr>
        <w:t>- In-app notification cho Staff khi có đơn mới (SignalR).</w:t>
      </w:r>
    </w:p>
    <w:p w14:paraId="3E48C887" w14:textId="77777777" w:rsidR="00F0715F" w:rsidDel="004F5794" w:rsidRDefault="00F0715F">
      <w:pPr>
        <w:pStyle w:val="Heading2"/>
        <w:rPr>
          <w:del w:id="2355" w:author="DELL" w:date="2025-12-11T00:44:00Z" w16du:dateUtc="2025-12-10T17:44:00Z"/>
          <w:lang w:val="zh-CN"/>
        </w:rPr>
        <w:pPrChange w:id="2356" w:author="DELL" w:date="2025-12-12T13:52:00Z" w16du:dateUtc="2025-12-12T06:52:00Z">
          <w:pPr>
            <w:spacing w:line="276" w:lineRule="auto"/>
          </w:pPr>
        </w:pPrChange>
      </w:pPr>
    </w:p>
    <w:p w14:paraId="0941B88A" w14:textId="77777777" w:rsidR="00F0715F" w:rsidRDefault="00000000">
      <w:pPr>
        <w:pStyle w:val="Heading2"/>
        <w:rPr>
          <w:lang w:val="zh-CN"/>
        </w:rPr>
        <w:pPrChange w:id="2357" w:author="DELL" w:date="2025-12-12T13:52:00Z" w16du:dateUtc="2025-12-12T06:52:00Z">
          <w:pPr>
            <w:spacing w:line="276" w:lineRule="auto"/>
          </w:pPr>
        </w:pPrChange>
      </w:pPr>
      <w:bookmarkStart w:id="2358" w:name="_Toc216307603"/>
      <w:bookmarkStart w:id="2359" w:name="_Toc216307955"/>
      <w:bookmarkStart w:id="2360" w:name="_Toc216308040"/>
      <w:bookmarkStart w:id="2361" w:name="_Toc216373541"/>
      <w:bookmarkStart w:id="2362" w:name="_Toc216440185"/>
      <w:bookmarkStart w:id="2363" w:name="_Toc216442001"/>
      <w:r>
        <w:t>5</w:t>
      </w:r>
      <w:r>
        <w:rPr>
          <w:lang w:val="zh-CN"/>
        </w:rPr>
        <w:t>.2.2</w:t>
      </w:r>
      <w:r>
        <w:t xml:space="preserve">. </w:t>
      </w:r>
      <w:r>
        <w:rPr>
          <w:lang w:val="zh-CN"/>
        </w:rPr>
        <w:t>Tối ưu hóa và bảo mật (2-4 tháng)</w:t>
      </w:r>
      <w:bookmarkEnd w:id="2358"/>
      <w:bookmarkEnd w:id="2359"/>
      <w:bookmarkEnd w:id="2360"/>
      <w:bookmarkEnd w:id="2361"/>
      <w:bookmarkEnd w:id="2362"/>
      <w:bookmarkEnd w:id="2363"/>
    </w:p>
    <w:p w14:paraId="39514346" w14:textId="77777777" w:rsidR="00F0715F" w:rsidDel="004F5794" w:rsidRDefault="00F0715F" w:rsidP="00520757">
      <w:pPr>
        <w:spacing w:line="276" w:lineRule="auto"/>
        <w:rPr>
          <w:del w:id="2364" w:author="DELL" w:date="2025-12-11T00:44:00Z" w16du:dateUtc="2025-12-10T17:44:00Z"/>
          <w:lang w:val="zh-CN"/>
        </w:rPr>
      </w:pPr>
    </w:p>
    <w:p w14:paraId="7D8EB6A8" w14:textId="77777777" w:rsidR="00F0715F" w:rsidRDefault="00000000" w:rsidP="00520757">
      <w:pPr>
        <w:spacing w:line="276" w:lineRule="auto"/>
        <w:rPr>
          <w:lang w:val="zh-CN"/>
        </w:rPr>
      </w:pPr>
      <w:r>
        <w:rPr>
          <w:lang w:val="zh-CN"/>
        </w:rPr>
        <w:t>Caching layer:</w:t>
      </w:r>
    </w:p>
    <w:p w14:paraId="67025040" w14:textId="77777777" w:rsidR="00F0715F" w:rsidDel="004F5794" w:rsidRDefault="00F0715F" w:rsidP="00520757">
      <w:pPr>
        <w:spacing w:line="276" w:lineRule="auto"/>
        <w:rPr>
          <w:del w:id="2365" w:author="DELL" w:date="2025-12-11T00:44:00Z" w16du:dateUtc="2025-12-10T17:44:00Z"/>
          <w:lang w:val="zh-CN"/>
        </w:rPr>
      </w:pPr>
    </w:p>
    <w:p w14:paraId="5ECDA5F4" w14:textId="77777777" w:rsidR="00F0715F" w:rsidRDefault="00000000" w:rsidP="00520757">
      <w:pPr>
        <w:spacing w:line="276" w:lineRule="auto"/>
        <w:rPr>
          <w:lang w:val="zh-CN"/>
        </w:rPr>
      </w:pPr>
      <w:r>
        <w:rPr>
          <w:lang w:val="zh-CN"/>
        </w:rPr>
        <w:t>- Implement Redis distributed cache cho Product List, Category (ít thay đổi).</w:t>
      </w:r>
    </w:p>
    <w:p w14:paraId="12646167" w14:textId="77777777" w:rsidR="00F0715F" w:rsidRDefault="00000000" w:rsidP="00520757">
      <w:pPr>
        <w:spacing w:line="276" w:lineRule="auto"/>
        <w:rPr>
          <w:lang w:val="zh-CN"/>
        </w:rPr>
      </w:pPr>
      <w:r>
        <w:rPr>
          <w:lang w:val="zh-CN"/>
        </w:rPr>
        <w:t>- Cache invalidation strategy khi Admin cập nhật sản phẩm/giá.</w:t>
      </w:r>
    </w:p>
    <w:p w14:paraId="2FF96524" w14:textId="77777777" w:rsidR="00F0715F" w:rsidRDefault="00000000" w:rsidP="00520757">
      <w:pPr>
        <w:spacing w:line="276" w:lineRule="auto"/>
        <w:rPr>
          <w:lang w:val="zh-CN"/>
        </w:rPr>
      </w:pPr>
      <w:r>
        <w:rPr>
          <w:lang w:val="zh-CN"/>
        </w:rPr>
        <w:lastRenderedPageBreak/>
        <w:t>- Lợi ích: Giảm 40-60% load trên database cho read-heavy endpoints.</w:t>
      </w:r>
    </w:p>
    <w:p w14:paraId="0DA9DCD0" w14:textId="77777777" w:rsidR="00F0715F" w:rsidDel="004F5794" w:rsidRDefault="00F0715F" w:rsidP="00520757">
      <w:pPr>
        <w:spacing w:line="276" w:lineRule="auto"/>
        <w:rPr>
          <w:del w:id="2366" w:author="DELL" w:date="2025-12-11T00:44:00Z" w16du:dateUtc="2025-12-10T17:44:00Z"/>
          <w:lang w:val="zh-CN"/>
        </w:rPr>
      </w:pPr>
    </w:p>
    <w:p w14:paraId="4888DD05" w14:textId="77777777" w:rsidR="00F0715F" w:rsidRDefault="00000000" w:rsidP="00520757">
      <w:pPr>
        <w:spacing w:line="276" w:lineRule="auto"/>
        <w:rPr>
          <w:lang w:val="zh-CN"/>
        </w:rPr>
      </w:pPr>
      <w:r>
        <w:rPr>
          <w:lang w:val="zh-CN"/>
        </w:rPr>
        <w:t>Unit &amp; Integration tests:</w:t>
      </w:r>
    </w:p>
    <w:p w14:paraId="4593F144" w14:textId="77777777" w:rsidR="00F0715F" w:rsidDel="004F5794" w:rsidRDefault="00F0715F" w:rsidP="00520757">
      <w:pPr>
        <w:spacing w:line="276" w:lineRule="auto"/>
        <w:rPr>
          <w:del w:id="2367" w:author="DELL" w:date="2025-12-11T00:44:00Z" w16du:dateUtc="2025-12-10T17:44:00Z"/>
          <w:lang w:val="zh-CN"/>
        </w:rPr>
      </w:pPr>
    </w:p>
    <w:p w14:paraId="579B9F7C" w14:textId="77777777" w:rsidR="00F0715F" w:rsidRDefault="00000000" w:rsidP="00520757">
      <w:pPr>
        <w:spacing w:line="276" w:lineRule="auto"/>
        <w:rPr>
          <w:lang w:val="zh-CN"/>
        </w:rPr>
      </w:pPr>
      <w:r>
        <w:rPr>
          <w:lang w:val="zh-CN"/>
        </w:rPr>
        <w:t>- Viết unit tests cho BLL services (CartService, OrderService, ProductService) với mock repositories.</w:t>
      </w:r>
    </w:p>
    <w:p w14:paraId="08423377" w14:textId="77777777" w:rsidR="00F0715F" w:rsidRDefault="00000000" w:rsidP="00520757">
      <w:pPr>
        <w:spacing w:line="276" w:lineRule="auto"/>
        <w:rPr>
          <w:lang w:val="zh-CN"/>
        </w:rPr>
      </w:pPr>
      <w:r>
        <w:rPr>
          <w:lang w:val="zh-CN"/>
        </w:rPr>
        <w:t>- Integration tests cho critical flows (đặt hàng end-to-end) với in-memory database.</w:t>
      </w:r>
    </w:p>
    <w:p w14:paraId="6EBD006B" w14:textId="77777777" w:rsidR="00F0715F" w:rsidRDefault="00000000" w:rsidP="00520757">
      <w:pPr>
        <w:spacing w:line="276" w:lineRule="auto"/>
        <w:rPr>
          <w:lang w:val="zh-CN"/>
        </w:rPr>
      </w:pPr>
      <w:r>
        <w:rPr>
          <w:lang w:val="zh-CN"/>
        </w:rPr>
        <w:t>- Target coverage: ≥ 70% cho BLL layer.</w:t>
      </w:r>
    </w:p>
    <w:p w14:paraId="63C5FECE" w14:textId="77777777" w:rsidR="00F0715F" w:rsidDel="004F5794" w:rsidRDefault="00F0715F" w:rsidP="00520757">
      <w:pPr>
        <w:spacing w:line="276" w:lineRule="auto"/>
        <w:rPr>
          <w:del w:id="2368" w:author="DELL" w:date="2025-12-11T00:44:00Z" w16du:dateUtc="2025-12-10T17:44:00Z"/>
          <w:lang w:val="zh-CN"/>
        </w:rPr>
      </w:pPr>
    </w:p>
    <w:p w14:paraId="3DCD2171" w14:textId="77777777" w:rsidR="00F0715F" w:rsidRDefault="00000000" w:rsidP="00520757">
      <w:pPr>
        <w:spacing w:line="276" w:lineRule="auto"/>
        <w:rPr>
          <w:lang w:val="zh-CN"/>
        </w:rPr>
      </w:pPr>
      <w:r>
        <w:rPr>
          <w:lang w:val="zh-CN"/>
        </w:rPr>
        <w:t>Security enhancements:</w:t>
      </w:r>
    </w:p>
    <w:p w14:paraId="0188C884" w14:textId="77777777" w:rsidR="00F0715F" w:rsidDel="004F5794" w:rsidRDefault="00F0715F" w:rsidP="00520757">
      <w:pPr>
        <w:spacing w:line="276" w:lineRule="auto"/>
        <w:rPr>
          <w:del w:id="2369" w:author="DELL" w:date="2025-12-11T00:44:00Z" w16du:dateUtc="2025-12-10T17:44:00Z"/>
          <w:lang w:val="zh-CN"/>
        </w:rPr>
      </w:pPr>
    </w:p>
    <w:p w14:paraId="778128F8" w14:textId="77777777" w:rsidR="00F0715F" w:rsidRDefault="00000000" w:rsidP="00520757">
      <w:pPr>
        <w:spacing w:line="276" w:lineRule="auto"/>
        <w:rPr>
          <w:lang w:val="zh-CN"/>
        </w:rPr>
      </w:pPr>
      <w:r>
        <w:rPr>
          <w:lang w:val="zh-CN"/>
        </w:rPr>
        <w:t>- Rate limiting cho API/Pages (sử dụng AspNetCoreRateLimit).</w:t>
      </w:r>
    </w:p>
    <w:p w14:paraId="310DBB11" w14:textId="77777777" w:rsidR="00F0715F" w:rsidRDefault="00000000" w:rsidP="00520757">
      <w:pPr>
        <w:spacing w:line="276" w:lineRule="auto"/>
        <w:rPr>
          <w:lang w:val="zh-CN"/>
        </w:rPr>
      </w:pPr>
      <w:r>
        <w:rPr>
          <w:lang w:val="zh-CN"/>
        </w:rPr>
        <w:t>- Implement HTTPS strict transport security (HSTS).</w:t>
      </w:r>
    </w:p>
    <w:p w14:paraId="76CE3BB0" w14:textId="77777777" w:rsidR="00F0715F" w:rsidRDefault="00000000" w:rsidP="00520757">
      <w:pPr>
        <w:spacing w:line="276" w:lineRule="auto"/>
        <w:rPr>
          <w:lang w:val="zh-CN"/>
        </w:rPr>
      </w:pPr>
      <w:r>
        <w:rPr>
          <w:lang w:val="zh-CN"/>
        </w:rPr>
        <w:t>- Content Security Policy (CSP) headers.</w:t>
      </w:r>
    </w:p>
    <w:p w14:paraId="60D4B7D6" w14:textId="77777777" w:rsidR="00F0715F" w:rsidRDefault="00000000" w:rsidP="00520757">
      <w:pPr>
        <w:spacing w:line="276" w:lineRule="auto"/>
        <w:rPr>
          <w:lang w:val="zh-CN"/>
        </w:rPr>
      </w:pPr>
      <w:r>
        <w:rPr>
          <w:lang w:val="zh-CN"/>
        </w:rPr>
        <w:t>- Audit log cho Admin actions (sử dụng Serilog hoặc NLog).</w:t>
      </w:r>
    </w:p>
    <w:p w14:paraId="5B9D71F8" w14:textId="77777777" w:rsidR="00F0715F" w:rsidDel="004F5794" w:rsidRDefault="00F0715F" w:rsidP="00520757">
      <w:pPr>
        <w:spacing w:line="276" w:lineRule="auto"/>
        <w:rPr>
          <w:del w:id="2370" w:author="DELL" w:date="2025-12-11T00:44:00Z" w16du:dateUtc="2025-12-10T17:44:00Z"/>
          <w:lang w:val="zh-CN"/>
        </w:rPr>
      </w:pPr>
    </w:p>
    <w:p w14:paraId="422A2025" w14:textId="77777777" w:rsidR="00F0715F" w:rsidRDefault="00000000" w:rsidP="00520757">
      <w:pPr>
        <w:spacing w:line="276" w:lineRule="auto"/>
        <w:rPr>
          <w:lang w:val="zh-CN"/>
        </w:rPr>
      </w:pPr>
      <w:r>
        <w:rPr>
          <w:lang w:val="zh-CN"/>
        </w:rPr>
        <w:t>Phân quyền chi tiết hơn:</w:t>
      </w:r>
    </w:p>
    <w:p w14:paraId="651FF83E" w14:textId="77777777" w:rsidR="00F0715F" w:rsidDel="004F5794" w:rsidRDefault="00F0715F" w:rsidP="00520757">
      <w:pPr>
        <w:spacing w:line="276" w:lineRule="auto"/>
        <w:rPr>
          <w:del w:id="2371" w:author="DELL" w:date="2025-12-11T00:44:00Z" w16du:dateUtc="2025-12-10T17:44:00Z"/>
          <w:lang w:val="zh-CN"/>
        </w:rPr>
      </w:pPr>
    </w:p>
    <w:p w14:paraId="16834355" w14:textId="77777777" w:rsidR="00F0715F" w:rsidRDefault="00000000" w:rsidP="00520757">
      <w:pPr>
        <w:spacing w:line="276" w:lineRule="auto"/>
        <w:rPr>
          <w:lang w:val="zh-CN"/>
        </w:rPr>
      </w:pPr>
      <w:r>
        <w:rPr>
          <w:lang w:val="zh-CN"/>
        </w:rPr>
        <w:t>- Tách rõ Staff và Admin roles.</w:t>
      </w:r>
    </w:p>
    <w:p w14:paraId="44BAE16E" w14:textId="77777777" w:rsidR="00F0715F" w:rsidRDefault="00000000" w:rsidP="00520757">
      <w:pPr>
        <w:spacing w:line="276" w:lineRule="auto"/>
        <w:rPr>
          <w:lang w:val="zh-CN"/>
        </w:rPr>
      </w:pPr>
      <w:r>
        <w:rPr>
          <w:lang w:val="zh-CN"/>
        </w:rPr>
        <w:t>- Permission-based authorization thay vì role-based (ví dụ: CanEditProduct, CanDeleteProduct).</w:t>
      </w:r>
    </w:p>
    <w:p w14:paraId="506712B9" w14:textId="77777777" w:rsidR="00F0715F" w:rsidDel="004F5794" w:rsidRDefault="00F0715F">
      <w:pPr>
        <w:pStyle w:val="Heading2"/>
        <w:rPr>
          <w:del w:id="2372" w:author="DELL" w:date="2025-12-11T00:44:00Z" w16du:dateUtc="2025-12-10T17:44:00Z"/>
          <w:lang w:val="zh-CN"/>
        </w:rPr>
        <w:pPrChange w:id="2373" w:author="DELL" w:date="2025-12-12T13:52:00Z" w16du:dateUtc="2025-12-12T06:52:00Z">
          <w:pPr>
            <w:spacing w:line="276" w:lineRule="auto"/>
          </w:pPr>
        </w:pPrChange>
      </w:pPr>
    </w:p>
    <w:p w14:paraId="1D463447" w14:textId="77777777" w:rsidR="00F0715F" w:rsidRDefault="00000000">
      <w:pPr>
        <w:pStyle w:val="Heading2"/>
        <w:rPr>
          <w:lang w:val="zh-CN"/>
        </w:rPr>
        <w:pPrChange w:id="2374" w:author="DELL" w:date="2025-12-12T13:52:00Z" w16du:dateUtc="2025-12-12T06:52:00Z">
          <w:pPr>
            <w:spacing w:line="276" w:lineRule="auto"/>
          </w:pPr>
        </w:pPrChange>
      </w:pPr>
      <w:bookmarkStart w:id="2375" w:name="_Toc216307604"/>
      <w:bookmarkStart w:id="2376" w:name="_Toc216307956"/>
      <w:bookmarkStart w:id="2377" w:name="_Toc216308041"/>
      <w:bookmarkStart w:id="2378" w:name="_Toc216373542"/>
      <w:bookmarkStart w:id="2379" w:name="_Toc216440186"/>
      <w:bookmarkStart w:id="2380" w:name="_Toc216442002"/>
      <w:r>
        <w:t>5</w:t>
      </w:r>
      <w:r>
        <w:rPr>
          <w:lang w:val="zh-CN"/>
        </w:rPr>
        <w:t>.2.3</w:t>
      </w:r>
      <w:r>
        <w:t xml:space="preserve">. </w:t>
      </w:r>
      <w:r>
        <w:rPr>
          <w:lang w:val="zh-CN"/>
        </w:rPr>
        <w:t>Mở rộng nền tảng (4-6 tháng)</w:t>
      </w:r>
      <w:bookmarkEnd w:id="2375"/>
      <w:bookmarkEnd w:id="2376"/>
      <w:bookmarkEnd w:id="2377"/>
      <w:bookmarkEnd w:id="2378"/>
      <w:bookmarkEnd w:id="2379"/>
      <w:bookmarkEnd w:id="2380"/>
    </w:p>
    <w:p w14:paraId="29503EF1" w14:textId="77777777" w:rsidR="00F0715F" w:rsidDel="004F5794" w:rsidRDefault="00F0715F" w:rsidP="00520757">
      <w:pPr>
        <w:spacing w:line="276" w:lineRule="auto"/>
        <w:rPr>
          <w:del w:id="2381" w:author="DELL" w:date="2025-12-11T00:44:00Z" w16du:dateUtc="2025-12-10T17:44:00Z"/>
          <w:lang w:val="zh-CN"/>
        </w:rPr>
      </w:pPr>
    </w:p>
    <w:p w14:paraId="068B7168" w14:textId="77777777" w:rsidR="00F0715F" w:rsidRDefault="00000000" w:rsidP="00520757">
      <w:pPr>
        <w:spacing w:line="276" w:lineRule="auto"/>
        <w:rPr>
          <w:lang w:val="zh-CN"/>
        </w:rPr>
      </w:pPr>
      <w:r>
        <w:rPr>
          <w:lang w:val="zh-CN"/>
        </w:rPr>
        <w:t>REST API layer cho Mobile App:</w:t>
      </w:r>
    </w:p>
    <w:p w14:paraId="2E8A4BB2" w14:textId="77777777" w:rsidR="00F0715F" w:rsidRDefault="00000000" w:rsidP="00520757">
      <w:pPr>
        <w:spacing w:line="276" w:lineRule="auto"/>
        <w:rPr>
          <w:lang w:val="zh-CN"/>
        </w:rPr>
      </w:pPr>
      <w:r>
        <w:rPr>
          <w:lang w:val="zh-CN"/>
        </w:rPr>
        <w:t>- Tạo Web API controllers expose BLL services (ProductController, OrderController, CartController).</w:t>
      </w:r>
    </w:p>
    <w:p w14:paraId="0A86A5E3" w14:textId="77777777" w:rsidR="00F0715F" w:rsidRDefault="00000000" w:rsidP="00520757">
      <w:pPr>
        <w:spacing w:line="276" w:lineRule="auto"/>
        <w:rPr>
          <w:lang w:val="zh-CN"/>
        </w:rPr>
      </w:pPr>
      <w:r>
        <w:rPr>
          <w:lang w:val="zh-CN"/>
        </w:rPr>
        <w:t>- JWT authentication cho mobile clients.</w:t>
      </w:r>
    </w:p>
    <w:p w14:paraId="6A96AE1C" w14:textId="77777777" w:rsidR="00F0715F" w:rsidRDefault="00000000" w:rsidP="00520757">
      <w:pPr>
        <w:spacing w:line="276" w:lineRule="auto"/>
        <w:rPr>
          <w:lang w:val="zh-CN"/>
        </w:rPr>
      </w:pPr>
      <w:r>
        <w:rPr>
          <w:lang w:val="zh-CN"/>
        </w:rPr>
        <w:t>- API documentation với Swagger/OpenAPI.</w:t>
      </w:r>
    </w:p>
    <w:p w14:paraId="31A24E4D" w14:textId="77777777" w:rsidR="00F0715F" w:rsidRDefault="00000000" w:rsidP="00520757">
      <w:pPr>
        <w:spacing w:line="276" w:lineRule="auto"/>
        <w:rPr>
          <w:lang w:val="zh-CN"/>
        </w:rPr>
      </w:pPr>
      <w:r>
        <w:rPr>
          <w:lang w:val="zh-CN"/>
        </w:rPr>
        <w:t>- **Ước tính API:** 1 tuần; **Mobile app (Flutter/React Native):** 4-6 tuần.</w:t>
      </w:r>
    </w:p>
    <w:p w14:paraId="3AA2A98E" w14:textId="77777777" w:rsidR="00F0715F" w:rsidRDefault="00000000" w:rsidP="00520757">
      <w:pPr>
        <w:spacing w:line="276" w:lineRule="auto"/>
        <w:rPr>
          <w:lang w:val="zh-CN"/>
        </w:rPr>
      </w:pPr>
      <w:r>
        <w:rPr>
          <w:lang w:val="zh-CN"/>
        </w:rPr>
        <w:t>- **Lợi ích:** Tiếp cận khách hàng mobile (chiếm 70%+ traffic F&amp;B).</w:t>
      </w:r>
    </w:p>
    <w:p w14:paraId="0D4F6E4D" w14:textId="77777777" w:rsidR="00F0715F" w:rsidDel="004F5794" w:rsidRDefault="00F0715F" w:rsidP="00520757">
      <w:pPr>
        <w:spacing w:line="276" w:lineRule="auto"/>
        <w:rPr>
          <w:del w:id="2382" w:author="DELL" w:date="2025-12-11T00:44:00Z" w16du:dateUtc="2025-12-10T17:44:00Z"/>
          <w:lang w:val="zh-CN"/>
        </w:rPr>
      </w:pPr>
    </w:p>
    <w:p w14:paraId="3B473EEA" w14:textId="77777777" w:rsidR="00F0715F" w:rsidRDefault="00000000" w:rsidP="00520757">
      <w:pPr>
        <w:spacing w:line="276" w:lineRule="auto"/>
        <w:rPr>
          <w:lang w:val="zh-CN"/>
        </w:rPr>
      </w:pPr>
      <w:r>
        <w:rPr>
          <w:lang w:val="zh-CN"/>
        </w:rPr>
        <w:t>Recommendation Engine:</w:t>
      </w:r>
    </w:p>
    <w:p w14:paraId="374560AA" w14:textId="77777777" w:rsidR="00F0715F" w:rsidDel="004F5794" w:rsidRDefault="00F0715F" w:rsidP="00520757">
      <w:pPr>
        <w:spacing w:line="276" w:lineRule="auto"/>
        <w:rPr>
          <w:del w:id="2383" w:author="DELL" w:date="2025-12-11T00:44:00Z" w16du:dateUtc="2025-12-10T17:44:00Z"/>
          <w:lang w:val="zh-CN"/>
        </w:rPr>
      </w:pPr>
    </w:p>
    <w:p w14:paraId="7B9A226F" w14:textId="77777777" w:rsidR="00F0715F" w:rsidRDefault="00000000" w:rsidP="00520757">
      <w:pPr>
        <w:spacing w:line="276" w:lineRule="auto"/>
        <w:rPr>
          <w:lang w:val="zh-CN"/>
        </w:rPr>
      </w:pPr>
      <w:r>
        <w:rPr>
          <w:lang w:val="zh-CN"/>
        </w:rPr>
        <w:t>- Collaborative filtering: "Khách mua sản phẩm A thường mua kèm topping B".</w:t>
      </w:r>
    </w:p>
    <w:p w14:paraId="632803DE" w14:textId="77777777" w:rsidR="00F0715F" w:rsidRDefault="00000000" w:rsidP="00520757">
      <w:pPr>
        <w:spacing w:line="276" w:lineRule="auto"/>
        <w:rPr>
          <w:lang w:val="zh-CN"/>
        </w:rPr>
      </w:pPr>
      <w:r>
        <w:rPr>
          <w:lang w:val="zh-CN"/>
        </w:rPr>
        <w:t>- Content-based: Gợi ý sản phẩm cùng danh mục.</w:t>
      </w:r>
    </w:p>
    <w:p w14:paraId="11294C1E" w14:textId="77777777" w:rsidR="00F0715F" w:rsidRDefault="00000000" w:rsidP="00520757">
      <w:pPr>
        <w:spacing w:line="276" w:lineRule="auto"/>
        <w:rPr>
          <w:lang w:val="zh-CN"/>
        </w:rPr>
      </w:pPr>
      <w:r>
        <w:rPr>
          <w:lang w:val="zh-CN"/>
        </w:rPr>
        <w:t>- Sử dụng ML.NET hoặc Python microservice (FastAPI + scikit-learn).</w:t>
      </w:r>
    </w:p>
    <w:p w14:paraId="7859E706" w14:textId="77777777" w:rsidR="00F0715F" w:rsidDel="004F5794" w:rsidRDefault="00F0715F" w:rsidP="00520757">
      <w:pPr>
        <w:spacing w:line="276" w:lineRule="auto"/>
        <w:rPr>
          <w:del w:id="2384" w:author="DELL" w:date="2025-12-11T00:44:00Z" w16du:dateUtc="2025-12-10T17:44:00Z"/>
          <w:lang w:val="zh-CN"/>
        </w:rPr>
      </w:pPr>
    </w:p>
    <w:p w14:paraId="2C00C000" w14:textId="77777777" w:rsidR="00F0715F" w:rsidRDefault="00000000" w:rsidP="00520757">
      <w:pPr>
        <w:spacing w:line="276" w:lineRule="auto"/>
        <w:rPr>
          <w:lang w:val="zh-CN"/>
        </w:rPr>
      </w:pPr>
      <w:r>
        <w:rPr>
          <w:lang w:val="zh-CN"/>
        </w:rPr>
        <w:t>Loyalty &amp; Promotion system:</w:t>
      </w:r>
    </w:p>
    <w:p w14:paraId="33D28C5A" w14:textId="77777777" w:rsidR="00F0715F" w:rsidDel="004F5794" w:rsidRDefault="00F0715F" w:rsidP="00520757">
      <w:pPr>
        <w:spacing w:line="276" w:lineRule="auto"/>
        <w:rPr>
          <w:del w:id="2385" w:author="DELL" w:date="2025-12-11T00:44:00Z" w16du:dateUtc="2025-12-10T17:44:00Z"/>
          <w:lang w:val="zh-CN"/>
        </w:rPr>
      </w:pPr>
    </w:p>
    <w:p w14:paraId="2F5F360F" w14:textId="77777777" w:rsidR="00F0715F" w:rsidRDefault="00000000" w:rsidP="00520757">
      <w:pPr>
        <w:spacing w:line="276" w:lineRule="auto"/>
        <w:rPr>
          <w:lang w:val="zh-CN"/>
        </w:rPr>
      </w:pPr>
      <w:r>
        <w:rPr>
          <w:lang w:val="zh-CN"/>
        </w:rPr>
        <w:t>- Tích điểm cho mỗi đơn hàng, đổi điểm lấy voucher.</w:t>
      </w:r>
    </w:p>
    <w:p w14:paraId="72A99D5C" w14:textId="77777777" w:rsidR="00F0715F" w:rsidRDefault="00000000" w:rsidP="00520757">
      <w:pPr>
        <w:spacing w:line="276" w:lineRule="auto"/>
        <w:rPr>
          <w:lang w:val="zh-CN"/>
        </w:rPr>
      </w:pPr>
      <w:r>
        <w:rPr>
          <w:lang w:val="zh-CN"/>
        </w:rPr>
        <w:t>- Quản lý mã giảm giá (discount codes) với điều kiện áp dụng.</w:t>
      </w:r>
    </w:p>
    <w:p w14:paraId="7006D04C" w14:textId="77777777" w:rsidR="00F0715F" w:rsidRDefault="00000000" w:rsidP="00520757">
      <w:pPr>
        <w:spacing w:line="276" w:lineRule="auto"/>
        <w:rPr>
          <w:lang w:val="zh-CN"/>
        </w:rPr>
      </w:pPr>
      <w:r>
        <w:rPr>
          <w:lang w:val="zh-CN"/>
        </w:rPr>
        <w:lastRenderedPageBreak/>
        <w:t>- Flash sale cho sản phẩm cụ thể.</w:t>
      </w:r>
    </w:p>
    <w:p w14:paraId="5071F9CE" w14:textId="77777777" w:rsidR="00F0715F" w:rsidDel="004F5794" w:rsidRDefault="00F0715F">
      <w:pPr>
        <w:pStyle w:val="Heading2"/>
        <w:rPr>
          <w:del w:id="2386" w:author="DELL" w:date="2025-12-11T00:44:00Z" w16du:dateUtc="2025-12-10T17:44:00Z"/>
          <w:lang w:val="zh-CN"/>
        </w:rPr>
        <w:pPrChange w:id="2387" w:author="DELL" w:date="2025-12-12T13:52:00Z" w16du:dateUtc="2025-12-12T06:52:00Z">
          <w:pPr>
            <w:spacing w:line="276" w:lineRule="auto"/>
          </w:pPr>
        </w:pPrChange>
      </w:pPr>
    </w:p>
    <w:p w14:paraId="3F8939F7" w14:textId="77777777" w:rsidR="00F0715F" w:rsidRDefault="00000000">
      <w:pPr>
        <w:pStyle w:val="Heading2"/>
        <w:rPr>
          <w:lang w:val="zh-CN"/>
        </w:rPr>
        <w:pPrChange w:id="2388" w:author="DELL" w:date="2025-12-12T13:52:00Z" w16du:dateUtc="2025-12-12T06:52:00Z">
          <w:pPr>
            <w:spacing w:line="276" w:lineRule="auto"/>
          </w:pPr>
        </w:pPrChange>
      </w:pPr>
      <w:bookmarkStart w:id="2389" w:name="_Toc216307605"/>
      <w:bookmarkStart w:id="2390" w:name="_Toc216307957"/>
      <w:bookmarkStart w:id="2391" w:name="_Toc216308042"/>
      <w:bookmarkStart w:id="2392" w:name="_Toc216373543"/>
      <w:bookmarkStart w:id="2393" w:name="_Toc216440187"/>
      <w:bookmarkStart w:id="2394" w:name="_Toc216442003"/>
      <w:r>
        <w:t>5</w:t>
      </w:r>
      <w:r>
        <w:rPr>
          <w:lang w:val="zh-CN"/>
        </w:rPr>
        <w:t>.2.4</w:t>
      </w:r>
      <w:r>
        <w:t xml:space="preserve">. </w:t>
      </w:r>
      <w:r>
        <w:rPr>
          <w:lang w:val="zh-CN"/>
        </w:rPr>
        <w:t>Tối ưu hiệu năng và mở rộng quy mô (6+ tháng)</w:t>
      </w:r>
      <w:bookmarkEnd w:id="2389"/>
      <w:bookmarkEnd w:id="2390"/>
      <w:bookmarkEnd w:id="2391"/>
      <w:bookmarkEnd w:id="2392"/>
      <w:bookmarkEnd w:id="2393"/>
      <w:bookmarkEnd w:id="2394"/>
    </w:p>
    <w:p w14:paraId="0E818250" w14:textId="77777777" w:rsidR="00F0715F" w:rsidDel="004F5794" w:rsidRDefault="00F0715F" w:rsidP="00520757">
      <w:pPr>
        <w:spacing w:line="276" w:lineRule="auto"/>
        <w:rPr>
          <w:del w:id="2395" w:author="DELL" w:date="2025-12-11T00:44:00Z" w16du:dateUtc="2025-12-10T17:44:00Z"/>
          <w:lang w:val="zh-CN"/>
        </w:rPr>
      </w:pPr>
    </w:p>
    <w:p w14:paraId="1970F8C7" w14:textId="77777777" w:rsidR="00F0715F" w:rsidRDefault="00000000" w:rsidP="00520757">
      <w:pPr>
        <w:spacing w:line="276" w:lineRule="auto"/>
        <w:rPr>
          <w:lang w:val="zh-CN"/>
        </w:rPr>
      </w:pPr>
      <w:r>
        <w:rPr>
          <w:lang w:val="zh-CN"/>
        </w:rPr>
        <w:t>Database optimization:</w:t>
      </w:r>
    </w:p>
    <w:p w14:paraId="1E04A93C" w14:textId="77777777" w:rsidR="00F0715F" w:rsidDel="004F5794" w:rsidRDefault="00F0715F" w:rsidP="00520757">
      <w:pPr>
        <w:spacing w:line="276" w:lineRule="auto"/>
        <w:rPr>
          <w:del w:id="2396" w:author="DELL" w:date="2025-12-11T00:44:00Z" w16du:dateUtc="2025-12-10T17:44:00Z"/>
          <w:lang w:val="zh-CN"/>
        </w:rPr>
      </w:pPr>
    </w:p>
    <w:p w14:paraId="33DD2C74" w14:textId="77777777" w:rsidR="00F0715F" w:rsidRDefault="00000000" w:rsidP="00520757">
      <w:pPr>
        <w:spacing w:line="276" w:lineRule="auto"/>
        <w:rPr>
          <w:lang w:val="zh-CN"/>
        </w:rPr>
      </w:pPr>
      <w:r>
        <w:rPr>
          <w:lang w:val="zh-CN"/>
        </w:rPr>
        <w:t>- Partitioning cho bảng Order/OrderDetail theo tháng (nếu lượng đơn lớn).</w:t>
      </w:r>
    </w:p>
    <w:p w14:paraId="46FF26D2" w14:textId="77777777" w:rsidR="00F0715F" w:rsidRDefault="00000000" w:rsidP="00520757">
      <w:pPr>
        <w:spacing w:line="276" w:lineRule="auto"/>
        <w:rPr>
          <w:lang w:val="zh-CN"/>
        </w:rPr>
      </w:pPr>
      <w:r>
        <w:rPr>
          <w:lang w:val="zh-CN"/>
        </w:rPr>
        <w:t>- Read replicas cho PostgreSQL (master-slave replication).</w:t>
      </w:r>
    </w:p>
    <w:p w14:paraId="45812779" w14:textId="77777777" w:rsidR="00F0715F" w:rsidDel="004F5794" w:rsidRDefault="00F0715F" w:rsidP="00520757">
      <w:pPr>
        <w:spacing w:line="276" w:lineRule="auto"/>
        <w:rPr>
          <w:del w:id="2397" w:author="DELL" w:date="2025-12-11T00:44:00Z" w16du:dateUtc="2025-12-10T17:44:00Z"/>
          <w:lang w:val="zh-CN"/>
        </w:rPr>
      </w:pPr>
    </w:p>
    <w:p w14:paraId="06D416FD" w14:textId="77777777" w:rsidR="00F0715F" w:rsidRDefault="00000000" w:rsidP="00520757">
      <w:pPr>
        <w:spacing w:line="276" w:lineRule="auto"/>
        <w:rPr>
          <w:lang w:val="zh-CN"/>
        </w:rPr>
      </w:pPr>
      <w:r>
        <w:rPr>
          <w:lang w:val="zh-CN"/>
        </w:rPr>
        <w:t>Advanced analytics:</w:t>
      </w:r>
    </w:p>
    <w:p w14:paraId="1182AD12" w14:textId="77777777" w:rsidR="00F0715F" w:rsidDel="004F5794" w:rsidRDefault="00F0715F" w:rsidP="00520757">
      <w:pPr>
        <w:spacing w:line="276" w:lineRule="auto"/>
        <w:rPr>
          <w:del w:id="2398" w:author="DELL" w:date="2025-12-11T00:44:00Z" w16du:dateUtc="2025-12-10T17:44:00Z"/>
          <w:lang w:val="zh-CN"/>
        </w:rPr>
      </w:pPr>
    </w:p>
    <w:p w14:paraId="5D36581D" w14:textId="77777777" w:rsidR="00F0715F" w:rsidRDefault="00000000" w:rsidP="00520757">
      <w:pPr>
        <w:spacing w:line="276" w:lineRule="auto"/>
        <w:rPr>
          <w:lang w:val="zh-CN"/>
        </w:rPr>
      </w:pPr>
      <w:r>
        <w:rPr>
          <w:lang w:val="zh-CN"/>
        </w:rPr>
        <w:t>- Tích hợp Power BI hoặc Grafana cho dashboard nâng cao.</w:t>
      </w:r>
    </w:p>
    <w:p w14:paraId="08DF42CE" w14:textId="77777777" w:rsidR="00F0715F" w:rsidRDefault="00000000" w:rsidP="00520757">
      <w:pPr>
        <w:spacing w:line="276" w:lineRule="auto"/>
        <w:rPr>
          <w:lang w:val="zh-CN"/>
        </w:rPr>
      </w:pPr>
      <w:r>
        <w:rPr>
          <w:lang w:val="zh-CN"/>
        </w:rPr>
        <w:t>- Customer segmentation, RFM analysis (Recency, Frequency, Monetary).</w:t>
      </w:r>
    </w:p>
    <w:p w14:paraId="78128C62" w14:textId="77777777" w:rsidR="00F0715F" w:rsidDel="004F5794" w:rsidRDefault="00F0715F">
      <w:pPr>
        <w:spacing w:line="276" w:lineRule="auto"/>
        <w:ind w:firstLine="709"/>
        <w:jc w:val="left"/>
        <w:rPr>
          <w:del w:id="2399" w:author="DELL" w:date="2025-12-11T00:45:00Z" w16du:dateUtc="2025-12-10T17:45:00Z"/>
          <w:lang w:val="zh-CN"/>
        </w:rPr>
        <w:pPrChange w:id="2400" w:author="DELL" w:date="2025-12-12T13:54:00Z" w16du:dateUtc="2025-12-12T06:54:00Z">
          <w:pPr>
            <w:spacing w:line="276" w:lineRule="auto"/>
          </w:pPr>
        </w:pPrChange>
      </w:pPr>
    </w:p>
    <w:p w14:paraId="7AA08A9A" w14:textId="77777777" w:rsidR="00F0715F" w:rsidRDefault="00000000">
      <w:pPr>
        <w:pStyle w:val="Heading1"/>
        <w:numPr>
          <w:ilvl w:val="0"/>
          <w:numId w:val="0"/>
        </w:numPr>
        <w:ind w:firstLine="709"/>
        <w:jc w:val="left"/>
        <w:rPr>
          <w:lang w:val="zh-CN"/>
        </w:rPr>
        <w:pPrChange w:id="2401" w:author="DELL" w:date="2025-12-12T13:54:00Z" w16du:dateUtc="2025-12-12T06:54:00Z">
          <w:pPr>
            <w:spacing w:line="276" w:lineRule="auto"/>
          </w:pPr>
        </w:pPrChange>
      </w:pPr>
      <w:bookmarkStart w:id="2402" w:name="_Toc216307606"/>
      <w:bookmarkStart w:id="2403" w:name="_Toc216307958"/>
      <w:bookmarkStart w:id="2404" w:name="_Toc216373544"/>
      <w:bookmarkStart w:id="2405" w:name="_Toc216440188"/>
      <w:bookmarkStart w:id="2406" w:name="_Toc216442004"/>
      <w:r>
        <w:t>5</w:t>
      </w:r>
      <w:r>
        <w:rPr>
          <w:lang w:val="zh-CN"/>
        </w:rPr>
        <w:t>.3</w:t>
      </w:r>
      <w:r>
        <w:t xml:space="preserve">. </w:t>
      </w:r>
      <w:r>
        <w:rPr>
          <w:lang w:val="zh-CN"/>
        </w:rPr>
        <w:t>Khuyến nghị triển khai</w:t>
      </w:r>
      <w:bookmarkEnd w:id="2402"/>
      <w:bookmarkEnd w:id="2403"/>
      <w:bookmarkEnd w:id="2404"/>
      <w:bookmarkEnd w:id="2405"/>
      <w:bookmarkEnd w:id="2406"/>
    </w:p>
    <w:p w14:paraId="7BF231A6" w14:textId="77777777" w:rsidR="00F0715F" w:rsidDel="004F5794" w:rsidRDefault="00F0715F" w:rsidP="00520757">
      <w:pPr>
        <w:spacing w:line="276" w:lineRule="auto"/>
        <w:rPr>
          <w:del w:id="2407" w:author="DELL" w:date="2025-12-11T00:45:00Z" w16du:dateUtc="2025-12-10T17:45:00Z"/>
          <w:lang w:val="zh-CN"/>
        </w:rPr>
      </w:pPr>
    </w:p>
    <w:p w14:paraId="1567A950" w14:textId="77777777" w:rsidR="00F0715F" w:rsidRDefault="00000000" w:rsidP="00520757">
      <w:pPr>
        <w:spacing w:line="276" w:lineRule="auto"/>
        <w:rPr>
          <w:lang w:val="zh-CN"/>
        </w:rPr>
      </w:pPr>
      <w:r>
        <w:rPr>
          <w:lang w:val="zh-CN"/>
        </w:rPr>
        <w:t>Cho đơn vị triển khai (cửa hàng trà sữa):</w:t>
      </w:r>
    </w:p>
    <w:p w14:paraId="44D72D37" w14:textId="77777777" w:rsidR="00F0715F" w:rsidDel="004F5794" w:rsidRDefault="00F0715F" w:rsidP="00520757">
      <w:pPr>
        <w:spacing w:line="276" w:lineRule="auto"/>
        <w:rPr>
          <w:del w:id="2408" w:author="DELL" w:date="2025-12-11T00:45:00Z" w16du:dateUtc="2025-12-10T17:45:00Z"/>
          <w:lang w:val="zh-CN"/>
        </w:rPr>
      </w:pPr>
    </w:p>
    <w:p w14:paraId="0DEE77F1" w14:textId="77777777" w:rsidR="00F0715F" w:rsidRDefault="00000000" w:rsidP="00520757">
      <w:pPr>
        <w:spacing w:line="276" w:lineRule="auto"/>
        <w:rPr>
          <w:lang w:val="zh-CN"/>
        </w:rPr>
      </w:pPr>
      <w:r>
        <w:rPr>
          <w:lang w:val="zh-CN"/>
        </w:rPr>
        <w:t>- Giai đoạn pilot (1-2 tháng đầu): Chạy song song hệ thống mới với quy trình cũ để huấn luyện nhân viên và thu thập phản hồi.</w:t>
      </w:r>
    </w:p>
    <w:p w14:paraId="107C0DAE" w14:textId="77777777" w:rsidR="00F0715F" w:rsidRDefault="00000000" w:rsidP="00520757">
      <w:pPr>
        <w:spacing w:line="276" w:lineRule="auto"/>
        <w:rPr>
          <w:lang w:val="zh-CN"/>
        </w:rPr>
      </w:pPr>
      <w:r>
        <w:rPr>
          <w:lang w:val="zh-CN"/>
        </w:rPr>
        <w:t>- Chuẩn bị dữ liệu: Chụp ảnh sản phẩm chất lượng cao, viết mô tả chi tiết, xác định giá chuẩn cho 3 size và topping.</w:t>
      </w:r>
    </w:p>
    <w:p w14:paraId="02257760" w14:textId="77777777" w:rsidR="00F0715F" w:rsidRDefault="00000000" w:rsidP="00520757">
      <w:pPr>
        <w:spacing w:line="276" w:lineRule="auto"/>
        <w:rPr>
          <w:lang w:val="zh-CN"/>
        </w:rPr>
      </w:pPr>
      <w:r>
        <w:rPr>
          <w:lang w:val="zh-CN"/>
        </w:rPr>
        <w:t>- Đào tạo nhân viên: Tổ chức workshop 2-4 giờ về cách sử dụng Staff Dashboard, xử lý đơn, và troubleshooting cơ bản.</w:t>
      </w:r>
    </w:p>
    <w:p w14:paraId="726142F6" w14:textId="77777777" w:rsidR="00F0715F" w:rsidRDefault="00000000" w:rsidP="00520757">
      <w:pPr>
        <w:spacing w:line="276" w:lineRule="auto"/>
        <w:rPr>
          <w:lang w:val="zh-CN"/>
        </w:rPr>
      </w:pPr>
      <w:r>
        <w:rPr>
          <w:lang w:val="zh-CN"/>
        </w:rPr>
        <w:t>- Marketing:</w:t>
      </w:r>
      <w:r>
        <w:t xml:space="preserve"> </w:t>
      </w:r>
      <w:r>
        <w:rPr>
          <w:lang w:val="zh-CN"/>
        </w:rPr>
        <w:t>Khuyến mãi đặc biệt cho đơn đặt online trong tháng đầu (giảm 10-15%) để thúc đẩy adoption.</w:t>
      </w:r>
    </w:p>
    <w:p w14:paraId="1852D434" w14:textId="77777777" w:rsidR="00F0715F" w:rsidDel="004F5794" w:rsidRDefault="00F0715F" w:rsidP="00520757">
      <w:pPr>
        <w:spacing w:line="276" w:lineRule="auto"/>
        <w:rPr>
          <w:del w:id="2409" w:author="DELL" w:date="2025-12-11T00:45:00Z" w16du:dateUtc="2025-12-10T17:45:00Z"/>
          <w:lang w:val="zh-CN"/>
        </w:rPr>
      </w:pPr>
    </w:p>
    <w:p w14:paraId="3CA38A9C" w14:textId="77777777" w:rsidR="00F0715F" w:rsidRDefault="00000000" w:rsidP="00520757">
      <w:pPr>
        <w:spacing w:line="276" w:lineRule="auto"/>
        <w:rPr>
          <w:lang w:val="zh-CN"/>
        </w:rPr>
      </w:pPr>
      <w:r>
        <w:rPr>
          <w:lang w:val="zh-CN"/>
        </w:rPr>
        <w:t>Cho nhà phát triển tiếp nối:</w:t>
      </w:r>
    </w:p>
    <w:p w14:paraId="69095398" w14:textId="77777777" w:rsidR="00F0715F" w:rsidDel="004F5794" w:rsidRDefault="00F0715F" w:rsidP="00520757">
      <w:pPr>
        <w:spacing w:line="276" w:lineRule="auto"/>
        <w:rPr>
          <w:del w:id="2410" w:author="DELL" w:date="2025-12-11T00:45:00Z" w16du:dateUtc="2025-12-10T17:45:00Z"/>
          <w:lang w:val="zh-CN"/>
        </w:rPr>
      </w:pPr>
    </w:p>
    <w:p w14:paraId="25D8CEA7" w14:textId="77777777" w:rsidR="00F0715F" w:rsidRDefault="00000000" w:rsidP="00520757">
      <w:pPr>
        <w:spacing w:line="276" w:lineRule="auto"/>
        <w:rPr>
          <w:lang w:val="zh-CN"/>
        </w:rPr>
      </w:pPr>
      <w:r>
        <w:rPr>
          <w:lang w:val="zh-CN"/>
        </w:rPr>
        <w:t>- Documentation: Bổ sung API documentation (Swagger), database schema diagram chi tiết, deployment guide.</w:t>
      </w:r>
    </w:p>
    <w:p w14:paraId="097CADBE" w14:textId="77777777" w:rsidR="00F0715F" w:rsidRDefault="00000000" w:rsidP="00520757">
      <w:pPr>
        <w:spacing w:line="276" w:lineRule="auto"/>
        <w:rPr>
          <w:lang w:val="zh-CN"/>
        </w:rPr>
      </w:pPr>
      <w:r>
        <w:rPr>
          <w:lang w:val="zh-CN"/>
        </w:rPr>
        <w:t>- Code quality: Setup CI/CD pipeline (GitHub Actions/Azure DevOps) với automated testing và code coverage report.</w:t>
      </w:r>
    </w:p>
    <w:p w14:paraId="0F221A08" w14:textId="77777777" w:rsidR="00F0715F" w:rsidRDefault="00000000" w:rsidP="00520757">
      <w:pPr>
        <w:spacing w:line="276" w:lineRule="auto"/>
        <w:rPr>
          <w:lang w:val="zh-CN"/>
        </w:rPr>
      </w:pPr>
      <w:r>
        <w:rPr>
          <w:lang w:val="zh-CN"/>
        </w:rPr>
        <w:t>- Monitoring: Implement Application Insights hoặc Sentry cho error tracking và performance monitoring.</w:t>
      </w:r>
    </w:p>
    <w:p w14:paraId="2A4D6DBD" w14:textId="77777777" w:rsidR="00F0715F" w:rsidRDefault="00000000" w:rsidP="00520757">
      <w:pPr>
        <w:spacing w:line="276" w:lineRule="auto"/>
        <w:rPr>
          <w:lang w:val="zh-CN"/>
        </w:rPr>
      </w:pPr>
      <w:r>
        <w:rPr>
          <w:lang w:val="zh-CN"/>
        </w:rPr>
        <w:t>- Backup strategy: Thiết lập automated daily backup cho PostgreSQL database với retention policy 30 ngày.</w:t>
      </w:r>
    </w:p>
    <w:p w14:paraId="7777B46A" w14:textId="77777777" w:rsidR="00F0715F" w:rsidRPr="00590D25" w:rsidDel="004F5794" w:rsidRDefault="00F0715F">
      <w:pPr>
        <w:spacing w:line="276" w:lineRule="auto"/>
        <w:jc w:val="left"/>
        <w:rPr>
          <w:del w:id="2411" w:author="DELL" w:date="2025-12-11T00:45:00Z" w16du:dateUtc="2025-12-10T17:45:00Z"/>
          <w:szCs w:val="26"/>
          <w:lang w:val="zh-CN"/>
          <w:rPrChange w:id="2412" w:author="DELL" w:date="2025-12-12T22:06:00Z" w16du:dateUtc="2025-12-12T15:06:00Z">
            <w:rPr>
              <w:del w:id="2413" w:author="DELL" w:date="2025-12-11T00:45:00Z" w16du:dateUtc="2025-12-10T17:45:00Z"/>
              <w:lang w:val="zh-CN"/>
            </w:rPr>
          </w:rPrChange>
        </w:rPr>
        <w:pPrChange w:id="2414" w:author="DELL" w:date="2025-12-12T13:54:00Z" w16du:dateUtc="2025-12-12T06:54:00Z">
          <w:pPr>
            <w:spacing w:line="276" w:lineRule="auto"/>
          </w:pPr>
        </w:pPrChange>
      </w:pPr>
    </w:p>
    <w:p w14:paraId="46512EA8" w14:textId="77777777" w:rsidR="00F0715F" w:rsidRPr="00590D25" w:rsidRDefault="00000000">
      <w:pPr>
        <w:pStyle w:val="Heading1"/>
        <w:numPr>
          <w:ilvl w:val="0"/>
          <w:numId w:val="0"/>
        </w:numPr>
        <w:jc w:val="left"/>
        <w:rPr>
          <w:sz w:val="26"/>
          <w:szCs w:val="26"/>
          <w:lang w:val="zh-CN"/>
          <w:rPrChange w:id="2415" w:author="DELL" w:date="2025-12-12T22:06:00Z" w16du:dateUtc="2025-12-12T15:06:00Z">
            <w:rPr>
              <w:lang w:val="zh-CN"/>
            </w:rPr>
          </w:rPrChange>
        </w:rPr>
        <w:pPrChange w:id="2416" w:author="DELL" w:date="2025-12-12T13:54:00Z" w16du:dateUtc="2025-12-12T06:54:00Z">
          <w:pPr>
            <w:spacing w:line="276" w:lineRule="auto"/>
          </w:pPr>
        </w:pPrChange>
      </w:pPr>
      <w:bookmarkStart w:id="2417" w:name="_Toc216307607"/>
      <w:bookmarkStart w:id="2418" w:name="_Toc216307959"/>
      <w:bookmarkStart w:id="2419" w:name="_Toc216373545"/>
      <w:bookmarkStart w:id="2420" w:name="_Toc216440189"/>
      <w:bookmarkStart w:id="2421" w:name="_Toc216442005"/>
      <w:r w:rsidRPr="00590D25">
        <w:rPr>
          <w:sz w:val="26"/>
          <w:szCs w:val="26"/>
          <w:rPrChange w:id="2422" w:author="DELL" w:date="2025-12-12T22:06:00Z" w16du:dateUtc="2025-12-12T15:06:00Z">
            <w:rPr/>
          </w:rPrChange>
        </w:rPr>
        <w:t>5</w:t>
      </w:r>
      <w:r w:rsidRPr="00590D25">
        <w:rPr>
          <w:sz w:val="26"/>
          <w:szCs w:val="26"/>
          <w:lang w:val="zh-CN"/>
          <w:rPrChange w:id="2423" w:author="DELL" w:date="2025-12-12T22:06:00Z" w16du:dateUtc="2025-12-12T15:06:00Z">
            <w:rPr>
              <w:lang w:val="zh-CN"/>
            </w:rPr>
          </w:rPrChange>
        </w:rPr>
        <w:t>.4</w:t>
      </w:r>
      <w:r w:rsidRPr="00590D25">
        <w:rPr>
          <w:sz w:val="26"/>
          <w:szCs w:val="26"/>
          <w:rPrChange w:id="2424" w:author="DELL" w:date="2025-12-12T22:06:00Z" w16du:dateUtc="2025-12-12T15:06:00Z">
            <w:rPr/>
          </w:rPrChange>
        </w:rPr>
        <w:t xml:space="preserve">. </w:t>
      </w:r>
      <w:r w:rsidRPr="00590D25">
        <w:rPr>
          <w:sz w:val="26"/>
          <w:szCs w:val="26"/>
          <w:lang w:val="zh-CN"/>
          <w:rPrChange w:id="2425" w:author="DELL" w:date="2025-12-12T22:06:00Z" w16du:dateUtc="2025-12-12T15:06:00Z">
            <w:rPr>
              <w:lang w:val="zh-CN"/>
            </w:rPr>
          </w:rPrChange>
        </w:rPr>
        <w:t>Tổng kết</w:t>
      </w:r>
      <w:bookmarkEnd w:id="2417"/>
      <w:bookmarkEnd w:id="2418"/>
      <w:bookmarkEnd w:id="2419"/>
      <w:bookmarkEnd w:id="2420"/>
      <w:bookmarkEnd w:id="2421"/>
    </w:p>
    <w:p w14:paraId="3377CF74" w14:textId="7FF5A3AA" w:rsidR="00F0715F" w:rsidDel="004F5794" w:rsidRDefault="004F5794" w:rsidP="00520757">
      <w:pPr>
        <w:spacing w:line="276" w:lineRule="auto"/>
        <w:rPr>
          <w:del w:id="2426" w:author="DELL" w:date="2025-12-11T00:45:00Z" w16du:dateUtc="2025-12-10T17:45:00Z"/>
          <w:lang w:val="zh-CN"/>
        </w:rPr>
      </w:pPr>
      <w:ins w:id="2427" w:author="DELL" w:date="2025-12-11T00:45:00Z" w16du:dateUtc="2025-12-10T17:45:00Z">
        <w:r>
          <w:tab/>
        </w:r>
      </w:ins>
    </w:p>
    <w:p w14:paraId="165E689D" w14:textId="77777777" w:rsidR="00F0715F" w:rsidRDefault="00000000">
      <w:pPr>
        <w:spacing w:line="276" w:lineRule="auto"/>
        <w:ind w:firstLine="0"/>
        <w:rPr>
          <w:lang w:val="zh-CN"/>
        </w:rPr>
        <w:pPrChange w:id="2428" w:author="DELL" w:date="2025-12-11T00:45:00Z" w16du:dateUtc="2025-12-10T17:45:00Z">
          <w:pPr>
            <w:spacing w:line="276" w:lineRule="auto"/>
          </w:pPr>
        </w:pPrChange>
      </w:pPr>
      <w:r>
        <w:rPr>
          <w:lang w:val="zh-CN"/>
        </w:rPr>
        <w:t xml:space="preserve">Đề tài đã thành công trong việc xây dựng một nền tảng thương mại điện tử hoàn chỉnh cho cửa hàng trà sữa với kiến trúc phân lớp rõ ràng, mô hình định giá động chính xác, và trải nghiệm người dùng mượt mà. Hệ thống không chỉ giải quyết triệt để các vấn </w:t>
      </w:r>
      <w:r>
        <w:rPr>
          <w:lang w:val="zh-CN"/>
        </w:rPr>
        <w:lastRenderedPageBreak/>
        <w:t>đề nghiệp vụ hiện tại (sai lệch giá, mất đơn hàng, thiếu dữ liệu) mà còn tạo nền tảng vững chắc cho các mở rộng tương lai.</w:t>
      </w:r>
    </w:p>
    <w:p w14:paraId="3EE00FD9" w14:textId="7BDCBA69" w:rsidR="00F0715F" w:rsidDel="004F5794" w:rsidRDefault="004F5794" w:rsidP="00520757">
      <w:pPr>
        <w:spacing w:line="276" w:lineRule="auto"/>
        <w:rPr>
          <w:del w:id="2429" w:author="DELL" w:date="2025-12-11T00:45:00Z" w16du:dateUtc="2025-12-10T17:45:00Z"/>
          <w:lang w:val="zh-CN"/>
        </w:rPr>
      </w:pPr>
      <w:ins w:id="2430" w:author="DELL" w:date="2025-12-11T00:45:00Z" w16du:dateUtc="2025-12-10T17:45:00Z">
        <w:r>
          <w:tab/>
        </w:r>
      </w:ins>
    </w:p>
    <w:p w14:paraId="34CCD63E" w14:textId="77777777" w:rsidR="00F0715F" w:rsidRDefault="00000000">
      <w:pPr>
        <w:spacing w:line="276" w:lineRule="auto"/>
        <w:ind w:firstLine="0"/>
        <w:rPr>
          <w:lang w:val="zh-CN"/>
        </w:rPr>
        <w:pPrChange w:id="2431" w:author="DELL" w:date="2025-12-11T00:45:00Z" w16du:dateUtc="2025-12-10T17:45:00Z">
          <w:pPr>
            <w:spacing w:line="276" w:lineRule="auto"/>
          </w:pPr>
        </w:pPrChange>
      </w:pPr>
      <w:r>
        <w:rPr>
          <w:lang w:val="zh-CN"/>
        </w:rPr>
        <w:t>Với 89.5% chức năng đã hoàn tất, 100% functional tests passed, và kiến trúc modular dễ bảo trì, MilkTeaWebsite đã chứng minh tính khả thi của việc áp dụng công nghệ .NET hiện đại cho nhóm SME ngành F&amp;B với chi phí hợp lý. Các hướng phát triển đề xuất (Payment Gateway, Mobile App, Recommendation Engine) sẽ giúp hệ thống trở thành giải pháp toàn diện hơn, cạnh tranh được với các nền tảng bên thứ ba về cả tính năng lẫn trải nghiệm khách hàng.</w:t>
      </w:r>
    </w:p>
    <w:p w14:paraId="3143DD45" w14:textId="1C5F3890" w:rsidR="00F0715F" w:rsidDel="004F5794" w:rsidRDefault="004F5794" w:rsidP="00520757">
      <w:pPr>
        <w:spacing w:line="276" w:lineRule="auto"/>
        <w:rPr>
          <w:del w:id="2432" w:author="DELL" w:date="2025-12-11T00:45:00Z" w16du:dateUtc="2025-12-10T17:45:00Z"/>
          <w:lang w:val="zh-CN"/>
        </w:rPr>
      </w:pPr>
      <w:ins w:id="2433" w:author="DELL" w:date="2025-12-11T00:45:00Z" w16du:dateUtc="2025-12-10T17:45:00Z">
        <w:r>
          <w:tab/>
        </w:r>
      </w:ins>
    </w:p>
    <w:p w14:paraId="138C6441" w14:textId="77777777" w:rsidR="00F0715F" w:rsidRDefault="00000000">
      <w:pPr>
        <w:spacing w:line="276" w:lineRule="auto"/>
        <w:ind w:firstLine="0"/>
        <w:rPr>
          <w:lang w:val="zh-CN"/>
        </w:rPr>
        <w:pPrChange w:id="2434" w:author="DELL" w:date="2025-12-11T00:45:00Z" w16du:dateUtc="2025-12-10T17:45:00Z">
          <w:pPr>
            <w:spacing w:line="276" w:lineRule="auto"/>
          </w:pPr>
        </w:pPrChange>
      </w:pPr>
      <w:r>
        <w:rPr>
          <w:lang w:val="zh-CN"/>
        </w:rPr>
        <w:t>Kết quả của đề tài không chỉ đóng góp về mặt học thuật (case study Razor Pages + Repository Pattern) mà còn có ý nghĩa thực tiễn cao, thúc đẩy quá trình chuyển đổi số cho cộng đồng doanh nghiệp vừa và nhỏ Việt Nam trong bối cảnh thương mại điện tử phát triển mạnh mẽ.</w:t>
      </w:r>
    </w:p>
    <w:p w14:paraId="0BEED055" w14:textId="77777777" w:rsidR="00F0715F" w:rsidRPr="00650D9F" w:rsidRDefault="00F0715F" w:rsidP="00520757">
      <w:pPr>
        <w:spacing w:line="276" w:lineRule="auto"/>
        <w:rPr>
          <w:lang w:val="vi-VN"/>
          <w:rPrChange w:id="2435" w:author="DELL" w:date="2025-12-12T14:12:00Z" w16du:dateUtc="2025-12-12T07:12:00Z">
            <w:rPr/>
          </w:rPrChange>
        </w:rPr>
      </w:pPr>
    </w:p>
    <w:p w14:paraId="63BB01A0" w14:textId="6A7F8F1B" w:rsidR="003D021C" w:rsidRDefault="003D021C">
      <w:pPr>
        <w:rPr>
          <w:ins w:id="2436" w:author="DELL" w:date="2025-12-12T14:20:00Z" w16du:dateUtc="2025-12-12T07:20:00Z"/>
        </w:rPr>
      </w:pPr>
      <w:ins w:id="2437" w:author="DELL" w:date="2025-12-12T14:20:00Z" w16du:dateUtc="2025-12-12T07:20:00Z">
        <w:r>
          <w:br w:type="page"/>
        </w:r>
      </w:ins>
    </w:p>
    <w:p w14:paraId="3AA1DCD8" w14:textId="296AD956" w:rsidR="00F0715F" w:rsidRPr="00590D25" w:rsidRDefault="003D021C" w:rsidP="003D021C">
      <w:pPr>
        <w:pStyle w:val="Heading1"/>
        <w:numPr>
          <w:ilvl w:val="0"/>
          <w:numId w:val="0"/>
        </w:numPr>
        <w:ind w:left="1152" w:hanging="432"/>
        <w:jc w:val="both"/>
        <w:rPr>
          <w:ins w:id="2438" w:author="DELL" w:date="2025-12-12T14:20:00Z" w16du:dateUtc="2025-12-12T07:20:00Z"/>
          <w:sz w:val="26"/>
          <w:szCs w:val="26"/>
          <w:lang w:val="vi-VN"/>
          <w:rPrChange w:id="2439" w:author="DELL" w:date="2025-12-12T22:06:00Z" w16du:dateUtc="2025-12-12T15:06:00Z">
            <w:rPr>
              <w:ins w:id="2440" w:author="DELL" w:date="2025-12-12T14:20:00Z" w16du:dateUtc="2025-12-12T07:20:00Z"/>
              <w:b/>
              <w:sz w:val="28"/>
              <w:szCs w:val="28"/>
              <w:lang w:val="vi-VN"/>
            </w:rPr>
          </w:rPrChange>
        </w:rPr>
        <w:pPrChange w:id="2441" w:author="DELL" w:date="2025-12-12T14:23:00Z" w16du:dateUtc="2025-12-12T07:23:00Z">
          <w:pPr>
            <w:spacing w:line="276" w:lineRule="auto"/>
          </w:pPr>
        </w:pPrChange>
      </w:pPr>
      <w:bookmarkStart w:id="2442" w:name="_Toc216442006"/>
      <w:ins w:id="2443" w:author="DELL" w:date="2025-12-12T14:20:00Z" w16du:dateUtc="2025-12-12T07:20:00Z">
        <w:r w:rsidRPr="00590D25">
          <w:rPr>
            <w:sz w:val="26"/>
            <w:szCs w:val="26"/>
            <w:lang w:val="vi-VN"/>
            <w:rPrChange w:id="2444" w:author="DELL" w:date="2025-12-12T22:06:00Z" w16du:dateUtc="2025-12-12T15:06:00Z">
              <w:rPr>
                <w:b/>
                <w:sz w:val="28"/>
                <w:szCs w:val="28"/>
                <w:lang w:val="vi-VN"/>
              </w:rPr>
            </w:rPrChange>
          </w:rPr>
          <w:lastRenderedPageBreak/>
          <w:t>TÀI LIỆU THAM KHẢO</w:t>
        </w:r>
        <w:bookmarkEnd w:id="2442"/>
        <w:r w:rsidRPr="00590D25">
          <w:rPr>
            <w:sz w:val="26"/>
            <w:szCs w:val="26"/>
            <w:lang w:val="vi-VN"/>
            <w:rPrChange w:id="2445" w:author="DELL" w:date="2025-12-12T22:06:00Z" w16du:dateUtc="2025-12-12T15:06:00Z">
              <w:rPr>
                <w:b/>
                <w:sz w:val="28"/>
                <w:szCs w:val="28"/>
                <w:lang w:val="vi-VN"/>
              </w:rPr>
            </w:rPrChange>
          </w:rPr>
          <w:t xml:space="preserve"> </w:t>
        </w:r>
      </w:ins>
    </w:p>
    <w:p w14:paraId="61CEBBE6" w14:textId="77777777" w:rsidR="003D021C" w:rsidRPr="003D021C" w:rsidRDefault="003D021C" w:rsidP="003D021C">
      <w:pPr>
        <w:spacing w:line="276" w:lineRule="auto"/>
        <w:rPr>
          <w:ins w:id="2446" w:author="DELL" w:date="2025-12-12T14:20:00Z"/>
        </w:rPr>
      </w:pPr>
      <w:ins w:id="2447" w:author="DELL" w:date="2025-12-12T14:20:00Z">
        <w:r w:rsidRPr="003D021C">
          <w:t xml:space="preserve">[1] Microsoft Corporation (2024). </w:t>
        </w:r>
        <w:r w:rsidRPr="003D021C">
          <w:rPr>
            <w:i/>
            <w:iCs/>
          </w:rPr>
          <w:t>ASP.NET Core Documentation - Overview</w:t>
        </w:r>
        <w:r w:rsidRPr="003D021C">
          <w:t>. Microsoft Docs. Truy cập từ: https://docs.microsoft.com/en-us/aspnet/core/</w:t>
        </w:r>
      </w:ins>
    </w:p>
    <w:p w14:paraId="530B4B7B" w14:textId="77777777" w:rsidR="003D021C" w:rsidRPr="003D021C" w:rsidRDefault="003D021C" w:rsidP="003D021C">
      <w:pPr>
        <w:spacing w:line="276" w:lineRule="auto"/>
        <w:rPr>
          <w:ins w:id="2448" w:author="DELL" w:date="2025-12-12T14:20:00Z"/>
        </w:rPr>
      </w:pPr>
      <w:ins w:id="2449" w:author="DELL" w:date="2025-12-12T14:20:00Z">
        <w:r w:rsidRPr="003D021C">
          <w:t xml:space="preserve">[2] Cục Thương mại điện tử và Kinh tế số (2023). </w:t>
        </w:r>
        <w:r w:rsidRPr="003D021C">
          <w:rPr>
            <w:i/>
            <w:iCs/>
          </w:rPr>
          <w:t>Báo cáo Thương mại điện tử Việt Nam 2023</w:t>
        </w:r>
        <w:r w:rsidRPr="003D021C">
          <w:t>. Bộ Công Thương. Truy cập từ: https://moit.gov.vn/</w:t>
        </w:r>
      </w:ins>
    </w:p>
    <w:p w14:paraId="735BA138" w14:textId="77777777" w:rsidR="003D021C" w:rsidRPr="003D021C" w:rsidRDefault="003D021C" w:rsidP="003D021C">
      <w:pPr>
        <w:spacing w:line="276" w:lineRule="auto"/>
        <w:rPr>
          <w:ins w:id="2450" w:author="DELL" w:date="2025-12-12T14:20:00Z"/>
        </w:rPr>
      </w:pPr>
      <w:ins w:id="2451" w:author="DELL" w:date="2025-12-12T14:20:00Z">
        <w:r w:rsidRPr="003D021C">
          <w:t xml:space="preserve">[3] Nielsen Vietnam (2023). </w:t>
        </w:r>
        <w:r w:rsidRPr="003D021C">
          <w:rPr>
            <w:i/>
            <w:iCs/>
          </w:rPr>
          <w:t>Consumer Behavior in Post-COVID Era: F&amp;B Industry Insights</w:t>
        </w:r>
        <w:r w:rsidRPr="003D021C">
          <w:t>. Nielsen Holdings plc.</w:t>
        </w:r>
      </w:ins>
    </w:p>
    <w:p w14:paraId="1D44E4FF" w14:textId="77777777" w:rsidR="003D021C" w:rsidRPr="003D021C" w:rsidRDefault="003D021C" w:rsidP="003D021C">
      <w:pPr>
        <w:spacing w:line="276" w:lineRule="auto"/>
        <w:rPr>
          <w:ins w:id="2452" w:author="DELL" w:date="2025-12-12T14:20:00Z"/>
        </w:rPr>
      </w:pPr>
      <w:ins w:id="2453" w:author="DELL" w:date="2025-12-12T14:20:00Z">
        <w:r w:rsidRPr="003D021C">
          <w:t xml:space="preserve">[4] Grab Vietnam &amp; Boston Consulting Group (2023). </w:t>
        </w:r>
        <w:r w:rsidRPr="003D021C">
          <w:rPr>
            <w:i/>
            <w:iCs/>
          </w:rPr>
          <w:t>Food Delivery Ecosystem in Southeast Asia: Cost Structure and Profitability Analysis</w:t>
        </w:r>
        <w:r w:rsidRPr="003D021C">
          <w:t>. BCG Publications.</w:t>
        </w:r>
      </w:ins>
    </w:p>
    <w:p w14:paraId="7711C3A7" w14:textId="77777777" w:rsidR="003D021C" w:rsidRPr="003D021C" w:rsidRDefault="003D021C" w:rsidP="003D021C">
      <w:pPr>
        <w:spacing w:line="276" w:lineRule="auto"/>
        <w:rPr>
          <w:ins w:id="2454" w:author="DELL" w:date="2025-12-12T14:20:00Z"/>
        </w:rPr>
      </w:pPr>
      <w:ins w:id="2455" w:author="DELL" w:date="2025-12-12T14:20:00Z">
        <w:r w:rsidRPr="003D021C">
          <w:t xml:space="preserve">[5] Khảo sát sơ bộ của tác giả (2024). </w:t>
        </w:r>
        <w:r w:rsidRPr="003D021C">
          <w:rPr>
            <w:i/>
            <w:iCs/>
          </w:rPr>
          <w:t>Thực trạng vận hành cửa hàng trà sữa quy mô nhỏ tại TP.HCM và Trà Vinh</w:t>
        </w:r>
        <w:r w:rsidRPr="003D021C">
          <w:t xml:space="preserve"> (n=15 cửa hàng).</w:t>
        </w:r>
      </w:ins>
    </w:p>
    <w:p w14:paraId="7F8BE6A2" w14:textId="77777777" w:rsidR="003D021C" w:rsidRPr="003D021C" w:rsidRDefault="003D021C" w:rsidP="003D021C">
      <w:pPr>
        <w:spacing w:line="276" w:lineRule="auto"/>
        <w:rPr>
          <w:ins w:id="2456" w:author="DELL" w:date="2025-12-12T14:20:00Z"/>
        </w:rPr>
      </w:pPr>
      <w:ins w:id="2457" w:author="DELL" w:date="2025-12-12T14:20:00Z">
        <w:r w:rsidRPr="003D021C">
          <w:t xml:space="preserve">[6] Fowler, M. (2002). </w:t>
        </w:r>
        <w:r w:rsidRPr="003D021C">
          <w:rPr>
            <w:i/>
            <w:iCs/>
          </w:rPr>
          <w:t>Patterns of Enterprise Application Architecture</w:t>
        </w:r>
        <w:r w:rsidRPr="003D021C">
          <w:t>. Addison-Wesley Professional.</w:t>
        </w:r>
      </w:ins>
    </w:p>
    <w:p w14:paraId="351BD68E" w14:textId="77777777" w:rsidR="003D021C" w:rsidRPr="003D021C" w:rsidRDefault="003D021C" w:rsidP="003D021C">
      <w:pPr>
        <w:spacing w:line="276" w:lineRule="auto"/>
        <w:rPr>
          <w:ins w:id="2458" w:author="DELL" w:date="2025-12-12T14:20:00Z"/>
        </w:rPr>
      </w:pPr>
      <w:ins w:id="2459" w:author="DELL" w:date="2025-12-12T14:20:00Z">
        <w:r w:rsidRPr="003D021C">
          <w:t xml:space="preserve">[7] Richardson, C. (2018). </w:t>
        </w:r>
        <w:r w:rsidRPr="003D021C">
          <w:rPr>
            <w:i/>
            <w:iCs/>
          </w:rPr>
          <w:t>Microservices Patterns: With examples in Java</w:t>
        </w:r>
        <w:r w:rsidRPr="003D021C">
          <w:t>. Manning Publications.</w:t>
        </w:r>
      </w:ins>
    </w:p>
    <w:p w14:paraId="0802C940" w14:textId="77777777" w:rsidR="003D021C" w:rsidRPr="003D021C" w:rsidRDefault="003D021C" w:rsidP="003D021C">
      <w:pPr>
        <w:spacing w:line="276" w:lineRule="auto"/>
        <w:rPr>
          <w:ins w:id="2460" w:author="DELL" w:date="2025-12-12T14:20:00Z"/>
        </w:rPr>
      </w:pPr>
      <w:ins w:id="2461" w:author="DELL" w:date="2025-12-12T14:20:00Z">
        <w:r w:rsidRPr="003D021C">
          <w:t xml:space="preserve">[8] Microsoft Corporation (2024). </w:t>
        </w:r>
        <w:r w:rsidRPr="003D021C">
          <w:rPr>
            <w:i/>
            <w:iCs/>
          </w:rPr>
          <w:t>Razor Pages in ASP.NET Core</w:t>
        </w:r>
        <w:r w:rsidRPr="003D021C">
          <w:t>. Microsoft Docs. Truy cập từ: https://docs.microsoft.com/en-us/aspnet/core/razor-pages/</w:t>
        </w:r>
      </w:ins>
    </w:p>
    <w:p w14:paraId="6DEF508C" w14:textId="77777777" w:rsidR="003D021C" w:rsidRPr="003D021C" w:rsidRDefault="003D021C" w:rsidP="003D021C">
      <w:pPr>
        <w:spacing w:line="276" w:lineRule="auto"/>
        <w:rPr>
          <w:ins w:id="2462" w:author="DELL" w:date="2025-12-12T14:20:00Z"/>
        </w:rPr>
      </w:pPr>
      <w:ins w:id="2463" w:author="DELL" w:date="2025-12-12T14:20:00Z">
        <w:r w:rsidRPr="003D021C">
          <w:t xml:space="preserve">[9] The PostgreSQL Global Development Group (2024). </w:t>
        </w:r>
        <w:r w:rsidRPr="003D021C">
          <w:rPr>
            <w:i/>
            <w:iCs/>
          </w:rPr>
          <w:t>PostgreSQL 16 Documentation</w:t>
        </w:r>
        <w:r w:rsidRPr="003D021C">
          <w:t>. PostgreSQL.org. Truy cập từ: https://www.postgresql.org/docs/16/</w:t>
        </w:r>
      </w:ins>
    </w:p>
    <w:p w14:paraId="10F202D3" w14:textId="77777777" w:rsidR="003D021C" w:rsidRPr="003D021C" w:rsidRDefault="003D021C" w:rsidP="003D021C">
      <w:pPr>
        <w:spacing w:line="276" w:lineRule="auto"/>
        <w:rPr>
          <w:ins w:id="2464" w:author="DELL" w:date="2025-12-12T14:20:00Z"/>
        </w:rPr>
      </w:pPr>
      <w:ins w:id="2465" w:author="DELL" w:date="2025-12-12T14:20:00Z">
        <w:r w:rsidRPr="003D021C">
          <w:t xml:space="preserve">[10] Freeman, A. (2023). </w:t>
        </w:r>
        <w:r w:rsidRPr="003D021C">
          <w:rPr>
            <w:i/>
            <w:iCs/>
          </w:rPr>
          <w:t>Pro ASP.NET Core 7: Develop Cloud-Ready Web Applications Using MVC, Blazor, and Razor Pages</w:t>
        </w:r>
        <w:r w:rsidRPr="003D021C">
          <w:t xml:space="preserve"> (10th ed.). Apress.</w:t>
        </w:r>
      </w:ins>
    </w:p>
    <w:p w14:paraId="2F6304C9" w14:textId="77777777" w:rsidR="003D021C" w:rsidRPr="003D021C" w:rsidRDefault="003D021C" w:rsidP="003D021C">
      <w:pPr>
        <w:spacing w:line="276" w:lineRule="auto"/>
        <w:rPr>
          <w:ins w:id="2466" w:author="DELL" w:date="2025-12-12T14:20:00Z"/>
        </w:rPr>
      </w:pPr>
      <w:ins w:id="2467" w:author="DELL" w:date="2025-12-12T14:20:00Z">
        <w:r w:rsidRPr="003D021C">
          <w:t xml:space="preserve">[11] Smith, S., &amp; Wasson, S. (2023). </w:t>
        </w:r>
        <w:r w:rsidRPr="003D021C">
          <w:rPr>
            <w:i/>
            <w:iCs/>
          </w:rPr>
          <w:t>Razor Pages vs MVC in ASP.NET Core</w:t>
        </w:r>
        <w:r w:rsidRPr="003D021C">
          <w:t>. Microsoft Developer Blogs. Truy cập từ: https://devblogs.microsoft.com/dotnet/</w:t>
        </w:r>
      </w:ins>
    </w:p>
    <w:p w14:paraId="04BB6C57" w14:textId="77777777" w:rsidR="003D021C" w:rsidRPr="003D021C" w:rsidRDefault="003D021C" w:rsidP="003D021C">
      <w:pPr>
        <w:spacing w:line="276" w:lineRule="auto"/>
        <w:rPr>
          <w:ins w:id="2468" w:author="DELL" w:date="2025-12-12T14:20:00Z"/>
        </w:rPr>
      </w:pPr>
      <w:ins w:id="2469" w:author="DELL" w:date="2025-12-12T14:20:00Z">
        <w:r w:rsidRPr="003D021C">
          <w:t xml:space="preserve">[12] Lock, A. (2021). </w:t>
        </w:r>
        <w:r w:rsidRPr="003D021C">
          <w:rPr>
            <w:i/>
            <w:iCs/>
          </w:rPr>
          <w:t>ASP.NET Core in Action</w:t>
        </w:r>
        <w:r w:rsidRPr="003D021C">
          <w:t xml:space="preserve"> (2nd ed.). Manning Publications.</w:t>
        </w:r>
      </w:ins>
    </w:p>
    <w:p w14:paraId="2537E680" w14:textId="77777777" w:rsidR="003D021C" w:rsidRPr="003D021C" w:rsidRDefault="003D021C" w:rsidP="003D021C">
      <w:pPr>
        <w:spacing w:line="276" w:lineRule="auto"/>
        <w:rPr>
          <w:ins w:id="2470" w:author="DELL" w:date="2025-12-12T14:20:00Z"/>
        </w:rPr>
      </w:pPr>
      <w:ins w:id="2471" w:author="DELL" w:date="2025-12-12T14:20:00Z">
        <w:r w:rsidRPr="003D021C">
          <w:t xml:space="preserve">[13] Osmani, A. (2017). </w:t>
        </w:r>
        <w:r w:rsidRPr="003D021C">
          <w:rPr>
            <w:i/>
            <w:iCs/>
          </w:rPr>
          <w:t>Learning JavaScript Design Patterns: A JavaScript and jQuery Developer’s Guide</w:t>
        </w:r>
        <w:r w:rsidRPr="003D021C">
          <w:t>. O’Reilly Media.</w:t>
        </w:r>
      </w:ins>
    </w:p>
    <w:p w14:paraId="6C928C5F" w14:textId="77777777" w:rsidR="003D021C" w:rsidRPr="003D021C" w:rsidRDefault="003D021C" w:rsidP="003D021C">
      <w:pPr>
        <w:spacing w:line="276" w:lineRule="auto"/>
        <w:rPr>
          <w:ins w:id="2472" w:author="DELL" w:date="2025-12-12T14:20:00Z"/>
        </w:rPr>
      </w:pPr>
      <w:ins w:id="2473" w:author="DELL" w:date="2025-12-12T14:20:00Z">
        <w:r w:rsidRPr="003D021C">
          <w:t xml:space="preserve">[14] Microsoft Corporation (2024). </w:t>
        </w:r>
        <w:r w:rsidRPr="003D021C">
          <w:rPr>
            <w:i/>
            <w:iCs/>
          </w:rPr>
          <w:t>Entity Framework Core Documentation</w:t>
        </w:r>
        <w:r w:rsidRPr="003D021C">
          <w:t>. Microsoft Docs. Truy cập từ: https://docs.microsoft.com/en-us/ef/core/</w:t>
        </w:r>
      </w:ins>
    </w:p>
    <w:p w14:paraId="4D200A7A" w14:textId="77777777" w:rsidR="003D021C" w:rsidRPr="003D021C" w:rsidRDefault="003D021C" w:rsidP="003D021C">
      <w:pPr>
        <w:spacing w:line="276" w:lineRule="auto"/>
        <w:rPr>
          <w:ins w:id="2474" w:author="DELL" w:date="2025-12-12T14:20:00Z"/>
        </w:rPr>
      </w:pPr>
      <w:ins w:id="2475" w:author="DELL" w:date="2025-12-12T14:20:00Z">
        <w:r w:rsidRPr="003D021C">
          <w:t xml:space="preserve">[15] Momjian, B. (2023). </w:t>
        </w:r>
        <w:r w:rsidRPr="003D021C">
          <w:rPr>
            <w:i/>
            <w:iCs/>
          </w:rPr>
          <w:t>PostgreSQL: Introduction and Concepts</w:t>
        </w:r>
        <w:r w:rsidRPr="003D021C">
          <w:t>. Addison-Wesley Professional.</w:t>
        </w:r>
      </w:ins>
    </w:p>
    <w:p w14:paraId="613ECECC" w14:textId="77777777" w:rsidR="003D021C" w:rsidRPr="003D021C" w:rsidRDefault="003D021C" w:rsidP="003D021C">
      <w:pPr>
        <w:spacing w:line="276" w:lineRule="auto"/>
        <w:rPr>
          <w:ins w:id="2476" w:author="DELL" w:date="2025-12-12T14:20:00Z"/>
        </w:rPr>
      </w:pPr>
      <w:ins w:id="2477" w:author="DELL" w:date="2025-12-12T14:20:00Z">
        <w:r w:rsidRPr="003D021C">
          <w:t xml:space="preserve">[16] Martin, R. C. (2017). </w:t>
        </w:r>
        <w:r w:rsidRPr="003D021C">
          <w:rPr>
            <w:i/>
            <w:iCs/>
          </w:rPr>
          <w:t>Clean Architecture: A Craftsman’s Guide to Software Structure and Design</w:t>
        </w:r>
        <w:r w:rsidRPr="003D021C">
          <w:t>. Prentice Hall.</w:t>
        </w:r>
      </w:ins>
    </w:p>
    <w:p w14:paraId="41905834" w14:textId="77777777" w:rsidR="003D021C" w:rsidRPr="003D021C" w:rsidRDefault="003D021C" w:rsidP="003D021C">
      <w:pPr>
        <w:spacing w:line="276" w:lineRule="auto"/>
        <w:rPr>
          <w:ins w:id="2478" w:author="DELL" w:date="2025-12-12T14:20:00Z"/>
        </w:rPr>
      </w:pPr>
      <w:ins w:id="2479" w:author="DELL" w:date="2025-12-12T14:20:00Z">
        <w:r w:rsidRPr="003D021C">
          <w:t xml:space="preserve">[17] Evans, E. (2003). </w:t>
        </w:r>
        <w:r w:rsidRPr="003D021C">
          <w:rPr>
            <w:i/>
            <w:iCs/>
          </w:rPr>
          <w:t>Domain-Driven Design: Tackling Complexity in the Heart of Software</w:t>
        </w:r>
        <w:r w:rsidRPr="003D021C">
          <w:t>. Addison-Wesley Professional.</w:t>
        </w:r>
      </w:ins>
    </w:p>
    <w:p w14:paraId="5994928A" w14:textId="77777777" w:rsidR="003D021C" w:rsidRPr="003D021C" w:rsidRDefault="003D021C" w:rsidP="003D021C">
      <w:pPr>
        <w:spacing w:line="276" w:lineRule="auto"/>
        <w:rPr>
          <w:ins w:id="2480" w:author="DELL" w:date="2025-12-12T14:20:00Z"/>
        </w:rPr>
      </w:pPr>
      <w:ins w:id="2481" w:author="DELL" w:date="2025-12-12T14:20:00Z">
        <w:r w:rsidRPr="003D021C">
          <w:lastRenderedPageBreak/>
          <w:t xml:space="preserve">[18] Microsoft Corporation (2024). </w:t>
        </w:r>
        <w:r w:rsidRPr="003D021C">
          <w:rPr>
            <w:i/>
            <w:iCs/>
          </w:rPr>
          <w:t>Security in ASP.NET Core</w:t>
        </w:r>
        <w:r w:rsidRPr="003D021C">
          <w:t>. Microsoft Docs. Truy cập từ: https://docs.microsoft.com/en-us/aspnet/core/security/</w:t>
        </w:r>
      </w:ins>
    </w:p>
    <w:p w14:paraId="33C69532" w14:textId="77777777" w:rsidR="003D021C" w:rsidRPr="003D021C" w:rsidRDefault="003D021C" w:rsidP="003D021C">
      <w:pPr>
        <w:spacing w:line="276" w:lineRule="auto"/>
        <w:rPr>
          <w:ins w:id="2482" w:author="DELL" w:date="2025-12-12T14:20:00Z"/>
        </w:rPr>
      </w:pPr>
      <w:ins w:id="2483" w:author="DELL" w:date="2025-12-12T14:20:00Z">
        <w:r w:rsidRPr="003D021C">
          <w:t xml:space="preserve">[19] OWASP Foundation (2023). </w:t>
        </w:r>
        <w:r w:rsidRPr="003D021C">
          <w:rPr>
            <w:i/>
            <w:iCs/>
          </w:rPr>
          <w:t>OWASP Top 10 - 2021: The Ten Most Critical Web Application Security Risks</w:t>
        </w:r>
        <w:r w:rsidRPr="003D021C">
          <w:t>. OWASP.org. Truy cập từ: https://owasp.org/www-project-top-ten/</w:t>
        </w:r>
      </w:ins>
    </w:p>
    <w:p w14:paraId="64566991" w14:textId="77777777" w:rsidR="003D021C" w:rsidRPr="003D021C" w:rsidRDefault="003D021C" w:rsidP="003D021C">
      <w:pPr>
        <w:spacing w:line="276" w:lineRule="auto"/>
        <w:rPr>
          <w:ins w:id="2484" w:author="DELL" w:date="2025-12-12T14:20:00Z"/>
        </w:rPr>
      </w:pPr>
      <w:ins w:id="2485" w:author="DELL" w:date="2025-12-12T14:20:00Z">
        <w:r w:rsidRPr="003D021C">
          <w:t xml:space="preserve">[20] Spolsky, J. (2000). </w:t>
        </w:r>
        <w:r w:rsidRPr="003D021C">
          <w:rPr>
            <w:i/>
            <w:iCs/>
          </w:rPr>
          <w:t>Joel on Software: And on Diverse and Occasionally Related Matters That Will Prove of Interest to Software Developers, Designers, and Managers</w:t>
        </w:r>
        <w:r w:rsidRPr="003D021C">
          <w:t>. Apress.</w:t>
        </w:r>
      </w:ins>
    </w:p>
    <w:p w14:paraId="621CC7AD" w14:textId="77777777" w:rsidR="003D021C" w:rsidRPr="003D021C" w:rsidRDefault="003D021C" w:rsidP="003D021C">
      <w:pPr>
        <w:spacing w:line="276" w:lineRule="auto"/>
        <w:rPr>
          <w:ins w:id="2486" w:author="DELL" w:date="2025-12-12T14:20:00Z"/>
        </w:rPr>
      </w:pPr>
      <w:ins w:id="2487" w:author="DELL" w:date="2025-12-12T14:20:00Z">
        <w:r w:rsidRPr="003D021C">
          <w:t xml:space="preserve">[21] Hunt, A., &amp; Thomas, D. (2019). </w:t>
        </w:r>
        <w:r w:rsidRPr="003D021C">
          <w:rPr>
            <w:i/>
            <w:iCs/>
          </w:rPr>
          <w:t>The Pragmatic Programmer: Your Journey to Mastery</w:t>
        </w:r>
        <w:r w:rsidRPr="003D021C">
          <w:t xml:space="preserve"> (20th Anniversary ed.). Addison-Wesley Professional.</w:t>
        </w:r>
      </w:ins>
    </w:p>
    <w:p w14:paraId="05251630" w14:textId="77777777" w:rsidR="003D021C" w:rsidRPr="003D021C" w:rsidRDefault="003D021C" w:rsidP="003D021C">
      <w:pPr>
        <w:spacing w:line="276" w:lineRule="auto"/>
        <w:rPr>
          <w:ins w:id="2488" w:author="DELL" w:date="2025-12-12T14:20:00Z"/>
        </w:rPr>
      </w:pPr>
      <w:ins w:id="2489" w:author="DELL" w:date="2025-12-12T14:20:00Z">
        <w:r w:rsidRPr="003D021C">
          <w:t xml:space="preserve">[22] Beck, K., et al. (2001). </w:t>
        </w:r>
        <w:r w:rsidRPr="003D021C">
          <w:rPr>
            <w:i/>
            <w:iCs/>
          </w:rPr>
          <w:t>Manifesto for Agile Software Development</w:t>
        </w:r>
        <w:r w:rsidRPr="003D021C">
          <w:t>. AgileManifesto.org. Truy cập từ: https://agilemanifesto.org/</w:t>
        </w:r>
      </w:ins>
    </w:p>
    <w:p w14:paraId="7AD0D6D9" w14:textId="77777777" w:rsidR="003D021C" w:rsidRPr="003D021C" w:rsidRDefault="003D021C" w:rsidP="003D021C">
      <w:pPr>
        <w:spacing w:line="276" w:lineRule="auto"/>
        <w:rPr>
          <w:ins w:id="2490" w:author="DELL" w:date="2025-12-12T14:20:00Z"/>
        </w:rPr>
      </w:pPr>
      <w:ins w:id="2491" w:author="DELL" w:date="2025-12-12T14:20:00Z">
        <w:r w:rsidRPr="003D021C">
          <w:t xml:space="preserve">[23] Gamma, E., Helm, R., Johnson, R., &amp; Vlissides, J. (1994). </w:t>
        </w:r>
        <w:r w:rsidRPr="003D021C">
          <w:rPr>
            <w:i/>
            <w:iCs/>
          </w:rPr>
          <w:t>Design Patterns: Elements of Reusable Object-Oriented Software</w:t>
        </w:r>
        <w:r w:rsidRPr="003D021C">
          <w:t>. Addison-Wesley Professional.</w:t>
        </w:r>
      </w:ins>
    </w:p>
    <w:p w14:paraId="38CF3180" w14:textId="77777777" w:rsidR="003D021C" w:rsidRPr="003D021C" w:rsidRDefault="003D021C" w:rsidP="003D021C">
      <w:pPr>
        <w:spacing w:line="276" w:lineRule="auto"/>
        <w:rPr>
          <w:ins w:id="2492" w:author="DELL" w:date="2025-12-12T14:20:00Z"/>
        </w:rPr>
      </w:pPr>
      <w:ins w:id="2493" w:author="DELL" w:date="2025-12-12T14:20:00Z">
        <w:r w:rsidRPr="003D021C">
          <w:t xml:space="preserve">[24] Microsoft Corporation (2024). </w:t>
        </w:r>
        <w:r w:rsidRPr="003D021C">
          <w:rPr>
            <w:i/>
            <w:iCs/>
          </w:rPr>
          <w:t>Dependency Injection in ASP.NET Core</w:t>
        </w:r>
        <w:r w:rsidRPr="003D021C">
          <w:t>. Microsoft Docs. Truy cập từ: https://docs.microsoft.com/en-us/aspnet/core/fundamentals/dependency-injection</w:t>
        </w:r>
      </w:ins>
    </w:p>
    <w:p w14:paraId="7FAAE046" w14:textId="77777777" w:rsidR="003D021C" w:rsidRPr="003D021C" w:rsidRDefault="003D021C" w:rsidP="003D021C">
      <w:pPr>
        <w:spacing w:line="276" w:lineRule="auto"/>
        <w:rPr>
          <w:ins w:id="2494" w:author="DELL" w:date="2025-12-12T14:20:00Z"/>
        </w:rPr>
      </w:pPr>
      <w:ins w:id="2495" w:author="DELL" w:date="2025-12-12T14:20:00Z">
        <w:r w:rsidRPr="003D021C">
          <w:t xml:space="preserve">[25] Docker Inc. (2024). </w:t>
        </w:r>
        <w:r w:rsidRPr="003D021C">
          <w:rPr>
            <w:i/>
            <w:iCs/>
          </w:rPr>
          <w:t>Docker Documentation: Containerization Best Practices</w:t>
        </w:r>
        <w:r w:rsidRPr="003D021C">
          <w:t>. Docker.com. Truy cập từ: https://docs.docker.com/</w:t>
        </w:r>
      </w:ins>
    </w:p>
    <w:p w14:paraId="596AE965" w14:textId="77777777" w:rsidR="003D021C" w:rsidRPr="003D021C" w:rsidRDefault="003D021C" w:rsidP="003D021C">
      <w:pPr>
        <w:spacing w:line="276" w:lineRule="auto"/>
        <w:rPr>
          <w:ins w:id="2496" w:author="DELL" w:date="2025-12-12T14:20:00Z"/>
        </w:rPr>
      </w:pPr>
      <w:ins w:id="2497" w:author="DELL" w:date="2025-12-12T14:20:00Z">
        <w:r w:rsidRPr="003D021C">
          <w:t xml:space="preserve">[26] Humble, J., &amp; Farley, D. (2010). </w:t>
        </w:r>
        <w:r w:rsidRPr="003D021C">
          <w:rPr>
            <w:i/>
            <w:iCs/>
          </w:rPr>
          <w:t>Continuous Delivery: Reliable Software Releases through Build, Test, and Deployment Automation</w:t>
        </w:r>
        <w:r w:rsidRPr="003D021C">
          <w:t>. Addison-Wesley Professional.</w:t>
        </w:r>
      </w:ins>
    </w:p>
    <w:p w14:paraId="7588AD37" w14:textId="77777777" w:rsidR="003D021C" w:rsidRPr="003D021C" w:rsidRDefault="003D021C" w:rsidP="003D021C">
      <w:pPr>
        <w:spacing w:line="276" w:lineRule="auto"/>
        <w:rPr>
          <w:ins w:id="2498" w:author="DELL" w:date="2025-12-12T14:20:00Z"/>
        </w:rPr>
      </w:pPr>
      <w:ins w:id="2499" w:author="DELL" w:date="2025-12-12T14:20:00Z">
        <w:r w:rsidRPr="003D021C">
          <w:t xml:space="preserve">[27] Newman, S. (2021). </w:t>
        </w:r>
        <w:r w:rsidRPr="003D021C">
          <w:rPr>
            <w:i/>
            <w:iCs/>
          </w:rPr>
          <w:t>Building Microservices: Designing Fine-Grained Systems</w:t>
        </w:r>
        <w:r w:rsidRPr="003D021C">
          <w:t xml:space="preserve"> (2nd ed.). O’Reilly Media.</w:t>
        </w:r>
      </w:ins>
    </w:p>
    <w:p w14:paraId="176A1BE8" w14:textId="77777777" w:rsidR="003D021C" w:rsidRPr="003D021C" w:rsidRDefault="003D021C" w:rsidP="003D021C">
      <w:pPr>
        <w:spacing w:line="276" w:lineRule="auto"/>
        <w:rPr>
          <w:ins w:id="2500" w:author="DELL" w:date="2025-12-12T14:20:00Z"/>
        </w:rPr>
      </w:pPr>
      <w:ins w:id="2501" w:author="DELL" w:date="2025-12-12T14:20:00Z">
        <w:r w:rsidRPr="003D021C">
          <w:t xml:space="preserve">[28] Kleppmann, M. (2017). </w:t>
        </w:r>
        <w:r w:rsidRPr="003D021C">
          <w:rPr>
            <w:i/>
            <w:iCs/>
          </w:rPr>
          <w:t>Designing Data-Intensive Applications: The Big Ideas Behind Reliable, Scalable, and Maintainable Systems</w:t>
        </w:r>
        <w:r w:rsidRPr="003D021C">
          <w:t>. O’Reilly Media.</w:t>
        </w:r>
      </w:ins>
    </w:p>
    <w:p w14:paraId="5CBD4FBF" w14:textId="77777777" w:rsidR="003D021C" w:rsidRPr="003D021C" w:rsidRDefault="003D021C" w:rsidP="003D021C">
      <w:pPr>
        <w:spacing w:line="276" w:lineRule="auto"/>
        <w:rPr>
          <w:ins w:id="2502" w:author="DELL" w:date="2025-12-12T14:20:00Z"/>
        </w:rPr>
      </w:pPr>
      <w:ins w:id="2503" w:author="DELL" w:date="2025-12-12T14:20:00Z">
        <w:r w:rsidRPr="003D021C">
          <w:t xml:space="preserve">[29] Nygard, M. T. (2018). </w:t>
        </w:r>
        <w:r w:rsidRPr="003D021C">
          <w:rPr>
            <w:i/>
            <w:iCs/>
          </w:rPr>
          <w:t>Release It!: Design and Deploy Production-Ready Software</w:t>
        </w:r>
        <w:r w:rsidRPr="003D021C">
          <w:t xml:space="preserve"> (2nd ed.). Pragmatic Bookshelf.</w:t>
        </w:r>
      </w:ins>
    </w:p>
    <w:p w14:paraId="65A942A1" w14:textId="77777777" w:rsidR="003D021C" w:rsidRPr="003D021C" w:rsidRDefault="003D021C" w:rsidP="003D021C">
      <w:pPr>
        <w:spacing w:line="276" w:lineRule="auto"/>
        <w:rPr>
          <w:ins w:id="2504" w:author="DELL" w:date="2025-12-12T14:20:00Z"/>
        </w:rPr>
      </w:pPr>
      <w:ins w:id="2505" w:author="DELL" w:date="2025-12-12T14:20:00Z">
        <w:r w:rsidRPr="003D021C">
          <w:t xml:space="preserve">[30] Percona LLC (2023). </w:t>
        </w:r>
        <w:r w:rsidRPr="003D021C">
          <w:rPr>
            <w:i/>
            <w:iCs/>
          </w:rPr>
          <w:t>PostgreSQL Performance Tuning Guide</w:t>
        </w:r>
        <w:r w:rsidRPr="003D021C">
          <w:t>. Percona.com. Truy cập từ: https://www.percona.com/blog/</w:t>
        </w:r>
      </w:ins>
    </w:p>
    <w:p w14:paraId="6C4D24AD" w14:textId="77777777" w:rsidR="003D021C" w:rsidRPr="003D021C" w:rsidRDefault="003D021C" w:rsidP="00520757">
      <w:pPr>
        <w:spacing w:line="276" w:lineRule="auto"/>
        <w:rPr>
          <w:lang w:val="vi-VN"/>
          <w:rPrChange w:id="2506" w:author="DELL" w:date="2025-12-12T14:20:00Z" w16du:dateUtc="2025-12-12T07:20:00Z">
            <w:rPr/>
          </w:rPrChange>
        </w:rPr>
      </w:pPr>
    </w:p>
    <w:sectPr w:rsidR="003D021C" w:rsidRPr="003D021C" w:rsidSect="003D6841">
      <w:type w:val="continuous"/>
      <w:pgSz w:w="11906" w:h="16838" w:code="9"/>
      <w:pgMar w:top="1134" w:right="1134" w:bottom="1134" w:left="1701" w:header="709" w:footer="709" w:gutter="0"/>
      <w:pgNumType w:start="1"/>
      <w:cols w:space="708"/>
      <w:docGrid w:linePitch="381"/>
      <w:sectPrChange w:id="2507" w:author="DELL" w:date="2025-12-12T21:52:00Z" w16du:dateUtc="2025-12-12T14:52:00Z">
        <w:sectPr w:rsidR="003D021C" w:rsidRPr="003D021C" w:rsidSect="003D6841">
          <w:pgSz w:code="0"/>
          <w:pgMar w:top="1134" w:right="1134" w:bottom="1134" w:left="1701" w:header="709" w:footer="1066"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A1498" w14:textId="77777777" w:rsidR="00ED72BE" w:rsidRDefault="00ED72BE">
      <w:r>
        <w:separator/>
      </w:r>
    </w:p>
  </w:endnote>
  <w:endnote w:type="continuationSeparator" w:id="0">
    <w:p w14:paraId="2FF29B53" w14:textId="77777777" w:rsidR="00ED72BE" w:rsidRDefault="00ED7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4356"/>
      <w:gridCol w:w="363"/>
      <w:gridCol w:w="4352"/>
    </w:tblGrid>
    <w:tr w:rsidR="007C3D0E" w14:paraId="46DF3B59" w14:textId="77777777">
      <w:trPr>
        <w:ins w:id="110" w:author="DELL" w:date="2025-12-11T00:52:00Z"/>
      </w:trPr>
      <w:tc>
        <w:tcPr>
          <w:tcW w:w="2401" w:type="pct"/>
        </w:tcPr>
        <w:p w14:paraId="2FCAE18E" w14:textId="2A17E615" w:rsidR="007C3D0E" w:rsidRDefault="00000000">
          <w:pPr>
            <w:pStyle w:val="Footer"/>
            <w:rPr>
              <w:ins w:id="111" w:author="DELL" w:date="2025-12-11T00:52:00Z" w16du:dateUtc="2025-12-10T17:52:00Z"/>
              <w:caps/>
              <w:color w:val="4472C4" w:themeColor="accent1"/>
              <w:sz w:val="18"/>
              <w:szCs w:val="18"/>
            </w:rPr>
          </w:pPr>
          <w:customXmlInsRangeStart w:id="112" w:author="DELL" w:date="2025-12-11T00:52:00Z"/>
          <w:sdt>
            <w:sdtPr>
              <w:rPr>
                <w:caps/>
                <w:color w:val="4472C4" w:themeColor="accent1"/>
                <w:sz w:val="18"/>
                <w:szCs w:val="18"/>
              </w:rPr>
              <w:alias w:val="Title"/>
              <w:tag w:val=""/>
              <w:id w:val="886384654"/>
              <w:placeholder>
                <w:docPart w:val="1A73C528FE324B23BD5AC41C96257AE2"/>
              </w:placeholder>
              <w:showingPlcHdr/>
              <w:dataBinding w:prefixMappings="xmlns:ns0='http://purl.org/dc/elements/1.1/' xmlns:ns1='http://schemas.openxmlformats.org/package/2006/metadata/core-properties' " w:xpath="/ns1:coreProperties[1]/ns0:title[1]" w:storeItemID="{6C3C8BC8-F283-45AE-878A-BAB7291924A1}"/>
              <w:text/>
            </w:sdtPr>
            <w:sdtContent>
              <w:customXmlInsRangeEnd w:id="112"/>
              <w:ins w:id="113" w:author="DELL" w:date="2025-12-12T14:31:00Z" w16du:dateUtc="2025-12-12T07:31:00Z">
                <w:r w:rsidR="00E47B58">
                  <w:rPr>
                    <w:caps/>
                    <w:color w:val="4472C4" w:themeColor="accent1"/>
                    <w:sz w:val="18"/>
                    <w:szCs w:val="18"/>
                  </w:rPr>
                  <w:t>[Document title]</w:t>
                </w:r>
              </w:ins>
              <w:customXmlInsRangeStart w:id="114" w:author="DELL" w:date="2025-12-11T00:52:00Z"/>
            </w:sdtContent>
          </w:sdt>
          <w:customXmlInsRangeEnd w:id="114"/>
        </w:p>
      </w:tc>
      <w:tc>
        <w:tcPr>
          <w:tcW w:w="200" w:type="pct"/>
        </w:tcPr>
        <w:p w14:paraId="153BE014" w14:textId="77777777" w:rsidR="007C3D0E" w:rsidRDefault="007C3D0E">
          <w:pPr>
            <w:pStyle w:val="Footer"/>
            <w:rPr>
              <w:ins w:id="115" w:author="DELL" w:date="2025-12-11T00:52:00Z" w16du:dateUtc="2025-12-10T17:52:00Z"/>
              <w:caps/>
              <w:color w:val="4472C4" w:themeColor="accent1"/>
              <w:sz w:val="18"/>
              <w:szCs w:val="18"/>
            </w:rPr>
          </w:pPr>
        </w:p>
      </w:tc>
      <w:tc>
        <w:tcPr>
          <w:tcW w:w="2402" w:type="pct"/>
        </w:tcPr>
        <w:customXmlInsRangeStart w:id="116" w:author="DELL" w:date="2025-12-11T00:52:00Z"/>
        <w:sdt>
          <w:sdtPr>
            <w:rPr>
              <w:caps/>
              <w:color w:val="4472C4" w:themeColor="accent1"/>
              <w:sz w:val="18"/>
              <w:szCs w:val="18"/>
            </w:rPr>
            <w:alias w:val="Author"/>
            <w:tag w:val=""/>
            <w:id w:val="1205441952"/>
            <w:placeholder>
              <w:docPart w:val="412D5C0CD9F74999BE0DDEF03EFC98C6"/>
            </w:placeholder>
            <w:dataBinding w:prefixMappings="xmlns:ns0='http://purl.org/dc/elements/1.1/' xmlns:ns1='http://schemas.openxmlformats.org/package/2006/metadata/core-properties' " w:xpath="/ns1:coreProperties[1]/ns0:creator[1]" w:storeItemID="{6C3C8BC8-F283-45AE-878A-BAB7291924A1}"/>
            <w:text/>
          </w:sdtPr>
          <w:sdtContent>
            <w:customXmlInsRangeEnd w:id="116"/>
            <w:p w14:paraId="3510216E" w14:textId="4EBBF684" w:rsidR="007C3D0E" w:rsidRDefault="007C3D0E">
              <w:pPr>
                <w:pStyle w:val="Footer"/>
                <w:jc w:val="right"/>
                <w:rPr>
                  <w:ins w:id="117" w:author="DELL" w:date="2025-12-11T00:52:00Z" w16du:dateUtc="2025-12-10T17:52:00Z"/>
                  <w:caps/>
                  <w:color w:val="4472C4" w:themeColor="accent1"/>
                  <w:sz w:val="18"/>
                  <w:szCs w:val="18"/>
                </w:rPr>
              </w:pPr>
              <w:ins w:id="118" w:author="DELL" w:date="2025-12-11T00:52:00Z" w16du:dateUtc="2025-12-10T17:52:00Z">
                <w:r>
                  <w:rPr>
                    <w:caps/>
                    <w:color w:val="4472C4" w:themeColor="accent1"/>
                    <w:sz w:val="18"/>
                    <w:szCs w:val="18"/>
                  </w:rPr>
                  <w:t>Windows 11</w:t>
                </w:r>
              </w:ins>
            </w:p>
            <w:customXmlInsRangeStart w:id="119" w:author="DELL" w:date="2025-12-11T00:52:00Z"/>
          </w:sdtContent>
        </w:sdt>
        <w:customXmlInsRangeEnd w:id="119"/>
      </w:tc>
    </w:tr>
  </w:tbl>
  <w:p w14:paraId="28290B91" w14:textId="5195D0FB" w:rsidR="00F0715F" w:rsidRDefault="00F0715F">
    <w:pPr>
      <w:pStyle w:val="Header"/>
      <w:tabs>
        <w:tab w:val="clear" w:pos="4513"/>
        <w:tab w:val="clear" w:pos="9026"/>
        <w:tab w:val="right" w:pos="9071"/>
      </w:tabs>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0E097" w14:textId="43264935" w:rsidR="0055077B" w:rsidRPr="00D01C28" w:rsidRDefault="0055077B" w:rsidP="00D01C28">
    <w:pPr>
      <w:pStyle w:val="Footer"/>
      <w:pBdr>
        <w:bottom w:val="thinThickThinMediumGap" w:sz="18" w:space="1" w:color="auto"/>
      </w:pBdr>
      <w:ind w:firstLine="0"/>
      <w:rPr>
        <w:ins w:id="122" w:author="DELL" w:date="2025-12-12T14:47:00Z" w16du:dateUtc="2025-12-12T07:47:00Z"/>
        <w:rPrChange w:id="123" w:author="DELL" w:date="2025-12-12T21:57:00Z" w16du:dateUtc="2025-12-12T14:57:00Z">
          <w:rPr>
            <w:ins w:id="124" w:author="DELL" w:date="2025-12-12T14:47:00Z" w16du:dateUtc="2025-12-12T07:47:00Z"/>
            <w:lang w:val="vi-VN"/>
          </w:rPr>
        </w:rPrChange>
      </w:rPr>
      <w:pPrChange w:id="125" w:author="DELL" w:date="2025-12-12T21:57:00Z" w16du:dateUtc="2025-12-12T14:57:00Z">
        <w:pPr>
          <w:pStyle w:val="Footer"/>
          <w:pBdr>
            <w:bottom w:val="thinThickThinMediumGap" w:sz="18" w:space="1" w:color="auto"/>
          </w:pBdr>
        </w:pPr>
      </w:pPrChange>
    </w:pPr>
  </w:p>
  <w:p w14:paraId="693B63C2" w14:textId="0640817A" w:rsidR="00E47B58" w:rsidRPr="00D01C28" w:rsidRDefault="0055077B" w:rsidP="00D01C28">
    <w:pPr>
      <w:pStyle w:val="Footer"/>
      <w:ind w:firstLine="0"/>
      <w:rPr>
        <w:rPrChange w:id="126" w:author="DELL" w:date="2025-12-12T21:57:00Z" w16du:dateUtc="2025-12-12T14:57:00Z">
          <w:rPr>
            <w:lang w:val="fr-FR"/>
          </w:rPr>
        </w:rPrChange>
      </w:rPr>
      <w:pPrChange w:id="127" w:author="DELL" w:date="2025-12-12T21:57:00Z" w16du:dateUtc="2025-12-12T14:57:00Z">
        <w:pPr>
          <w:pStyle w:val="Header"/>
          <w:tabs>
            <w:tab w:val="clear" w:pos="4513"/>
            <w:tab w:val="clear" w:pos="9026"/>
            <w:tab w:val="right" w:pos="9071"/>
          </w:tabs>
        </w:pPr>
      </w:pPrChange>
    </w:pPr>
    <w:ins w:id="128" w:author="DELL" w:date="2025-12-12T14:47:00Z" w16du:dateUtc="2025-12-12T07:47:00Z">
      <w:r w:rsidRPr="00A03A20">
        <w:rPr>
          <w:sz w:val="24"/>
          <w:szCs w:val="24"/>
          <w:lang w:val="vi-VN"/>
          <w:rPrChange w:id="129" w:author="DELL" w:date="2025-12-12T21:42:00Z" w16du:dateUtc="2025-12-12T14:42:00Z">
            <w:rPr>
              <w:lang w:val="vi-VN"/>
            </w:rPr>
          </w:rPrChange>
        </w:rPr>
        <w:t>Họ và tên: Phạm Minh Thu Trang</w:t>
      </w:r>
      <w:r>
        <w:rPr>
          <w:lang w:val="vi-VN"/>
        </w:rPr>
        <w:t xml:space="preserve"> </w:t>
      </w:r>
    </w:ins>
    <w:ins w:id="130" w:author="DELL" w:date="2025-12-12T14:49:00Z" w16du:dateUtc="2025-12-12T07:49:00Z">
      <w:r>
        <w:rPr>
          <w:lang w:val="vi-VN"/>
        </w:rPr>
        <w:tab/>
      </w:r>
      <w:r>
        <w:rPr>
          <w:lang w:val="vi-VN"/>
        </w:rPr>
        <w:tab/>
      </w:r>
      <w:r w:rsidRPr="0055077B">
        <w:rPr>
          <w:lang w:val="vi-VN"/>
        </w:rPr>
        <w:fldChar w:fldCharType="begin"/>
      </w:r>
      <w:r w:rsidRPr="0055077B">
        <w:rPr>
          <w:lang w:val="vi-VN"/>
        </w:rPr>
        <w:instrText xml:space="preserve"> PAGE   \* MERGEFORMAT </w:instrText>
      </w:r>
      <w:r w:rsidRPr="0055077B">
        <w:rPr>
          <w:lang w:val="vi-VN"/>
        </w:rPr>
        <w:fldChar w:fldCharType="separate"/>
      </w:r>
      <w:r w:rsidRPr="0055077B">
        <w:rPr>
          <w:noProof/>
          <w:lang w:val="vi-VN"/>
        </w:rPr>
        <w:t>1</w:t>
      </w:r>
      <w:r w:rsidRPr="0055077B">
        <w:rPr>
          <w:noProof/>
          <w:lang w:val="vi-VN"/>
        </w:rPr>
        <w:fldChar w:fldCharType="end"/>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CFA3E" w14:textId="77777777" w:rsidR="00ED72BE" w:rsidRDefault="00ED72BE">
      <w:r>
        <w:separator/>
      </w:r>
    </w:p>
  </w:footnote>
  <w:footnote w:type="continuationSeparator" w:id="0">
    <w:p w14:paraId="4D0B331D" w14:textId="77777777" w:rsidR="00ED72BE" w:rsidRDefault="00ED72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DF94C" w14:textId="73EC021F" w:rsidR="00F0715F" w:rsidRPr="00D01C28" w:rsidRDefault="00E47B58" w:rsidP="00D01C28">
    <w:pPr>
      <w:pStyle w:val="Header"/>
      <w:pBdr>
        <w:bottom w:val="thinThickThinMediumGap" w:sz="18" w:space="1" w:color="auto"/>
      </w:pBdr>
      <w:ind w:firstLine="0"/>
      <w:jc w:val="left"/>
      <w:rPr>
        <w:sz w:val="24"/>
        <w:szCs w:val="24"/>
        <w:rPrChange w:id="99" w:author="DELL" w:date="2025-12-12T21:57:00Z" w16du:dateUtc="2025-12-12T14:57:00Z">
          <w:rPr/>
        </w:rPrChange>
      </w:rPr>
      <w:pPrChange w:id="100" w:author="DELL" w:date="2025-12-12T21:57:00Z" w16du:dateUtc="2025-12-12T14:57:00Z">
        <w:pPr>
          <w:pStyle w:val="Header"/>
          <w:tabs>
            <w:tab w:val="clear" w:pos="4513"/>
            <w:tab w:val="clear" w:pos="9026"/>
            <w:tab w:val="right" w:pos="9071"/>
          </w:tabs>
        </w:pPr>
      </w:pPrChange>
    </w:pPr>
    <w:ins w:id="101" w:author="DELL" w:date="2025-12-12T14:32:00Z" w16du:dateUtc="2025-12-12T07:32:00Z">
      <w:r w:rsidRPr="00A03A20">
        <w:rPr>
          <w:sz w:val="24"/>
          <w:szCs w:val="24"/>
          <w:lang w:val="vi-VN"/>
          <w:rPrChange w:id="102" w:author="DELL" w:date="2025-12-12T21:40:00Z" w16du:dateUtc="2025-12-12T14:40:00Z">
            <w:rPr>
              <w:lang w:val="vi-VN"/>
            </w:rPr>
          </w:rPrChange>
        </w:rPr>
        <w:t>Đề tài</w:t>
      </w:r>
    </w:ins>
    <w:ins w:id="103" w:author="DELL" w:date="2025-12-12T14:33:00Z" w16du:dateUtc="2025-12-12T07:33:00Z">
      <w:r w:rsidRPr="00A03A20">
        <w:rPr>
          <w:sz w:val="24"/>
          <w:szCs w:val="24"/>
          <w:lang w:val="vi-VN"/>
          <w:rPrChange w:id="104" w:author="DELL" w:date="2025-12-12T21:40:00Z" w16du:dateUtc="2025-12-12T14:40:00Z">
            <w:rPr>
              <w:lang w:val="vi-VN"/>
            </w:rPr>
          </w:rPrChange>
        </w:rPr>
        <w:t xml:space="preserve">: PHÁT TRIỂN ỨNG DỤNG </w:t>
      </w:r>
    </w:ins>
    <w:ins w:id="105" w:author="DELL" w:date="2025-12-12T14:34:00Z" w16du:dateUtc="2025-12-12T07:34:00Z">
      <w:r w:rsidRPr="00A03A20">
        <w:rPr>
          <w:sz w:val="24"/>
          <w:szCs w:val="24"/>
          <w:lang w:val="vi-VN"/>
          <w:rPrChange w:id="106" w:author="DELL" w:date="2025-12-12T21:40:00Z" w16du:dateUtc="2025-12-12T14:40:00Z">
            <w:rPr>
              <w:lang w:val="vi-VN"/>
            </w:rPr>
          </w:rPrChange>
        </w:rPr>
        <w:tab/>
      </w:r>
      <w:r w:rsidRPr="00A03A20">
        <w:rPr>
          <w:sz w:val="24"/>
          <w:szCs w:val="24"/>
          <w:lang w:val="vi-VN"/>
          <w:rPrChange w:id="107" w:author="DELL" w:date="2025-12-12T21:40:00Z" w16du:dateUtc="2025-12-12T14:40:00Z">
            <w:rPr>
              <w:lang w:val="vi-VN"/>
            </w:rPr>
          </w:rPrChange>
        </w:rPr>
        <w:tab/>
        <w:t xml:space="preserve">Giảng viên: TS. Đoàn Phước Miền </w:t>
      </w:r>
    </w:ins>
    <w:ins w:id="108" w:author="DELL" w:date="2025-12-12T14:33:00Z" w16du:dateUtc="2025-12-12T07:33:00Z">
      <w:r w:rsidRPr="00A03A20">
        <w:rPr>
          <w:sz w:val="24"/>
          <w:szCs w:val="24"/>
          <w:lang w:val="vi-VN"/>
          <w:rPrChange w:id="109" w:author="DELL" w:date="2025-12-12T21:40:00Z" w16du:dateUtc="2025-12-12T14:40:00Z">
            <w:rPr>
              <w:lang w:val="vi-VN"/>
            </w:rPr>
          </w:rPrChange>
        </w:rPr>
        <w:br/>
        <w:t>ĐẶT TRÀ SỮA ONLINE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74E18"/>
    <w:multiLevelType w:val="multilevel"/>
    <w:tmpl w:val="05274E18"/>
    <w:lvl w:ilvl="0">
      <w:start w:val="1"/>
      <w:numFmt w:val="low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B3F2E67"/>
    <w:multiLevelType w:val="multilevel"/>
    <w:tmpl w:val="0B3F2E67"/>
    <w:lvl w:ilvl="0">
      <w:start w:val="1"/>
      <w:numFmt w:val="decimal"/>
      <w:pStyle w:val="Heading1"/>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2" w15:restartNumberingAfterBreak="0">
    <w:nsid w:val="14C619C5"/>
    <w:multiLevelType w:val="hybridMultilevel"/>
    <w:tmpl w:val="E3CCCEFC"/>
    <w:lvl w:ilvl="0" w:tplc="FE38787E">
      <w:start w:val="1"/>
      <w:numFmt w:val="decimal"/>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 w15:restartNumberingAfterBreak="0">
    <w:nsid w:val="1D126536"/>
    <w:multiLevelType w:val="multilevel"/>
    <w:tmpl w:val="1D12653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1D9A5436"/>
    <w:multiLevelType w:val="multilevel"/>
    <w:tmpl w:val="1D9A5436"/>
    <w:lvl w:ilvl="0">
      <w:start w:val="1"/>
      <w:numFmt w:val="low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1B09ED"/>
    <w:multiLevelType w:val="multilevel"/>
    <w:tmpl w:val="261B09E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A820678"/>
    <w:multiLevelType w:val="multilevel"/>
    <w:tmpl w:val="2A8206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7" w15:restartNumberingAfterBreak="0">
    <w:nsid w:val="321D41F1"/>
    <w:multiLevelType w:val="multilevel"/>
    <w:tmpl w:val="321D41F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34875BCB"/>
    <w:multiLevelType w:val="hybridMultilevel"/>
    <w:tmpl w:val="B8AAE9B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6210CE"/>
    <w:multiLevelType w:val="multilevel"/>
    <w:tmpl w:val="416210CE"/>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42E33CCA"/>
    <w:multiLevelType w:val="multilevel"/>
    <w:tmpl w:val="42E33C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96745FF"/>
    <w:multiLevelType w:val="multilevel"/>
    <w:tmpl w:val="496745FF"/>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4CA2331B"/>
    <w:multiLevelType w:val="multilevel"/>
    <w:tmpl w:val="4CA2331B"/>
    <w:lvl w:ilvl="0">
      <w:start w:val="1"/>
      <w:numFmt w:val="lowerRoman"/>
      <w:lvlText w:val="(%1)"/>
      <w:lvlJc w:val="left"/>
      <w:pPr>
        <w:ind w:left="2160" w:hanging="72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668F4B87"/>
    <w:multiLevelType w:val="multilevel"/>
    <w:tmpl w:val="12D85DF2"/>
    <w:lvl w:ilvl="0">
      <w:start w:val="2"/>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D0E7884"/>
    <w:multiLevelType w:val="hybridMultilevel"/>
    <w:tmpl w:val="3D881588"/>
    <w:lvl w:ilvl="0" w:tplc="C8ACF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3C63D13"/>
    <w:multiLevelType w:val="multilevel"/>
    <w:tmpl w:val="73C63D1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132281654">
    <w:abstractNumId w:val="1"/>
  </w:num>
  <w:num w:numId="2" w16cid:durableId="732507172">
    <w:abstractNumId w:val="9"/>
  </w:num>
  <w:num w:numId="3" w16cid:durableId="228619900">
    <w:abstractNumId w:val="5"/>
  </w:num>
  <w:num w:numId="4" w16cid:durableId="42102883">
    <w:abstractNumId w:val="15"/>
  </w:num>
  <w:num w:numId="5" w16cid:durableId="1490442525">
    <w:abstractNumId w:val="0"/>
  </w:num>
  <w:num w:numId="6" w16cid:durableId="979647968">
    <w:abstractNumId w:val="12"/>
  </w:num>
  <w:num w:numId="7" w16cid:durableId="161899420">
    <w:abstractNumId w:val="13"/>
  </w:num>
  <w:num w:numId="8" w16cid:durableId="2005475640">
    <w:abstractNumId w:val="4"/>
  </w:num>
  <w:num w:numId="9" w16cid:durableId="625738251">
    <w:abstractNumId w:val="3"/>
  </w:num>
  <w:num w:numId="10" w16cid:durableId="450437092">
    <w:abstractNumId w:val="11"/>
  </w:num>
  <w:num w:numId="11" w16cid:durableId="298535675">
    <w:abstractNumId w:val="7"/>
  </w:num>
  <w:num w:numId="12" w16cid:durableId="1932932307">
    <w:abstractNumId w:val="10"/>
  </w:num>
  <w:num w:numId="13" w16cid:durableId="63530171">
    <w:abstractNumId w:val="6"/>
  </w:num>
  <w:num w:numId="14" w16cid:durableId="460617281">
    <w:abstractNumId w:val="8"/>
  </w:num>
  <w:num w:numId="15" w16cid:durableId="62604501">
    <w:abstractNumId w:val="1"/>
    <w:lvlOverride w:ilvl="0">
      <w:startOverride w:val="3"/>
    </w:lvlOverride>
    <w:lvlOverride w:ilvl="1">
      <w:startOverride w:val="3"/>
    </w:lvlOverride>
  </w:num>
  <w:num w:numId="16" w16cid:durableId="1006254105">
    <w:abstractNumId w:val="1"/>
    <w:lvlOverride w:ilvl="0">
      <w:startOverride w:val="3"/>
    </w:lvlOverride>
    <w:lvlOverride w:ilvl="1">
      <w:startOverride w:val="10"/>
    </w:lvlOverride>
  </w:num>
  <w:num w:numId="17" w16cid:durableId="367724927">
    <w:abstractNumId w:val="2"/>
  </w:num>
  <w:num w:numId="18" w16cid:durableId="181837499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LL">
    <w15:presenceInfo w15:providerId="None" w15:userId="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8"/>
  <w:trackRevisions/>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B7A"/>
    <w:rsid w:val="0002133D"/>
    <w:rsid w:val="000340BA"/>
    <w:rsid w:val="00037D0D"/>
    <w:rsid w:val="00076BE9"/>
    <w:rsid w:val="00087FFA"/>
    <w:rsid w:val="000925A9"/>
    <w:rsid w:val="000943E9"/>
    <w:rsid w:val="000B7DA5"/>
    <w:rsid w:val="000D5EEF"/>
    <w:rsid w:val="000E3192"/>
    <w:rsid w:val="000F1077"/>
    <w:rsid w:val="00156684"/>
    <w:rsid w:val="00161900"/>
    <w:rsid w:val="00165D38"/>
    <w:rsid w:val="00170A07"/>
    <w:rsid w:val="001E6EE0"/>
    <w:rsid w:val="00205C1E"/>
    <w:rsid w:val="00214C65"/>
    <w:rsid w:val="0023047C"/>
    <w:rsid w:val="002526B4"/>
    <w:rsid w:val="0025688B"/>
    <w:rsid w:val="002764DE"/>
    <w:rsid w:val="002A25B2"/>
    <w:rsid w:val="002D07E3"/>
    <w:rsid w:val="002D57F6"/>
    <w:rsid w:val="002E1213"/>
    <w:rsid w:val="002F0B4A"/>
    <w:rsid w:val="00312526"/>
    <w:rsid w:val="0032533D"/>
    <w:rsid w:val="0034036D"/>
    <w:rsid w:val="00343BE6"/>
    <w:rsid w:val="00357341"/>
    <w:rsid w:val="003575DE"/>
    <w:rsid w:val="003860A1"/>
    <w:rsid w:val="003C419E"/>
    <w:rsid w:val="003D021C"/>
    <w:rsid w:val="003D6841"/>
    <w:rsid w:val="00433996"/>
    <w:rsid w:val="00471DA4"/>
    <w:rsid w:val="00485FC7"/>
    <w:rsid w:val="004A371F"/>
    <w:rsid w:val="004B756D"/>
    <w:rsid w:val="004E3EFF"/>
    <w:rsid w:val="004F5794"/>
    <w:rsid w:val="00520757"/>
    <w:rsid w:val="005214AF"/>
    <w:rsid w:val="00537B1A"/>
    <w:rsid w:val="00544E07"/>
    <w:rsid w:val="0055077B"/>
    <w:rsid w:val="005857D7"/>
    <w:rsid w:val="00585B7A"/>
    <w:rsid w:val="00590D25"/>
    <w:rsid w:val="005C3E2F"/>
    <w:rsid w:val="005F4F61"/>
    <w:rsid w:val="00635858"/>
    <w:rsid w:val="00650B5F"/>
    <w:rsid w:val="00650B96"/>
    <w:rsid w:val="00650D9F"/>
    <w:rsid w:val="0065147B"/>
    <w:rsid w:val="006537DB"/>
    <w:rsid w:val="00654640"/>
    <w:rsid w:val="00656768"/>
    <w:rsid w:val="00674F35"/>
    <w:rsid w:val="006A07F3"/>
    <w:rsid w:val="006A2B6D"/>
    <w:rsid w:val="006D0C4E"/>
    <w:rsid w:val="006D667C"/>
    <w:rsid w:val="006F32D8"/>
    <w:rsid w:val="00700661"/>
    <w:rsid w:val="00721A0E"/>
    <w:rsid w:val="00760052"/>
    <w:rsid w:val="00762AEF"/>
    <w:rsid w:val="007817E1"/>
    <w:rsid w:val="00791D9B"/>
    <w:rsid w:val="007C3D0E"/>
    <w:rsid w:val="008319C7"/>
    <w:rsid w:val="00841BC0"/>
    <w:rsid w:val="00853F14"/>
    <w:rsid w:val="008563C7"/>
    <w:rsid w:val="008C64B1"/>
    <w:rsid w:val="008F0F96"/>
    <w:rsid w:val="008F169B"/>
    <w:rsid w:val="008F4ECC"/>
    <w:rsid w:val="009345D7"/>
    <w:rsid w:val="00936135"/>
    <w:rsid w:val="0095698B"/>
    <w:rsid w:val="00990594"/>
    <w:rsid w:val="009A3885"/>
    <w:rsid w:val="009C7720"/>
    <w:rsid w:val="009E33CB"/>
    <w:rsid w:val="009F1BDE"/>
    <w:rsid w:val="009F204B"/>
    <w:rsid w:val="00A03A20"/>
    <w:rsid w:val="00A11247"/>
    <w:rsid w:val="00A217E8"/>
    <w:rsid w:val="00A3225D"/>
    <w:rsid w:val="00A444EF"/>
    <w:rsid w:val="00A51463"/>
    <w:rsid w:val="00A721E0"/>
    <w:rsid w:val="00A77C8C"/>
    <w:rsid w:val="00AE10DC"/>
    <w:rsid w:val="00AF4049"/>
    <w:rsid w:val="00BA7C5B"/>
    <w:rsid w:val="00BE3A7E"/>
    <w:rsid w:val="00BF248D"/>
    <w:rsid w:val="00C12C47"/>
    <w:rsid w:val="00C15B31"/>
    <w:rsid w:val="00C2789D"/>
    <w:rsid w:val="00C3085A"/>
    <w:rsid w:val="00C8494F"/>
    <w:rsid w:val="00CA5CEC"/>
    <w:rsid w:val="00CE57DB"/>
    <w:rsid w:val="00CF1BF0"/>
    <w:rsid w:val="00CF3BDB"/>
    <w:rsid w:val="00CF3C4D"/>
    <w:rsid w:val="00D01C28"/>
    <w:rsid w:val="00D16D2E"/>
    <w:rsid w:val="00D32459"/>
    <w:rsid w:val="00D47A62"/>
    <w:rsid w:val="00D47B7D"/>
    <w:rsid w:val="00D5573F"/>
    <w:rsid w:val="00D65494"/>
    <w:rsid w:val="00DA1471"/>
    <w:rsid w:val="00DA2CDC"/>
    <w:rsid w:val="00DB2F94"/>
    <w:rsid w:val="00DB4422"/>
    <w:rsid w:val="00DC5862"/>
    <w:rsid w:val="00DD34E0"/>
    <w:rsid w:val="00DF204E"/>
    <w:rsid w:val="00DF21CC"/>
    <w:rsid w:val="00DF3048"/>
    <w:rsid w:val="00DF4649"/>
    <w:rsid w:val="00E147E1"/>
    <w:rsid w:val="00E24B7A"/>
    <w:rsid w:val="00E45506"/>
    <w:rsid w:val="00E47B58"/>
    <w:rsid w:val="00E5156B"/>
    <w:rsid w:val="00E5382F"/>
    <w:rsid w:val="00E818FD"/>
    <w:rsid w:val="00E954C2"/>
    <w:rsid w:val="00EC4595"/>
    <w:rsid w:val="00EC5701"/>
    <w:rsid w:val="00ED11BD"/>
    <w:rsid w:val="00ED72BE"/>
    <w:rsid w:val="00F0715F"/>
    <w:rsid w:val="00F24CEB"/>
    <w:rsid w:val="00F310C6"/>
    <w:rsid w:val="00F35039"/>
    <w:rsid w:val="00F37776"/>
    <w:rsid w:val="00F420D9"/>
    <w:rsid w:val="00F60F8C"/>
    <w:rsid w:val="00F92ABF"/>
    <w:rsid w:val="00FC54B2"/>
    <w:rsid w:val="00FC77D2"/>
    <w:rsid w:val="00FE2CFA"/>
    <w:rsid w:val="00FF2F39"/>
    <w:rsid w:val="123E2AA0"/>
    <w:rsid w:val="58D82F4E"/>
    <w:rsid w:val="720C155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71DA2"/>
  <w15:docId w15:val="{D0721835-8225-413B-921B-ADCBD2D74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color w:val="000000" w:themeColor="text1"/>
        <w:kern w:val="2"/>
        <w:sz w:val="26"/>
        <w:szCs w:val="32"/>
        <w:lang w:val="en-US" w:eastAsia="en-US" w:bidi="ar-SA"/>
        <w14:ligatures w14:val="standardContextual"/>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B4422"/>
    <w:pPr>
      <w:keepNext/>
      <w:keepLines/>
      <w:numPr>
        <w:numId w:val="1"/>
      </w:numPr>
      <w:spacing w:before="240"/>
      <w:jc w:val="center"/>
      <w:outlineLvl w:val="0"/>
    </w:pPr>
    <w:rPr>
      <w:rFonts w:asciiTheme="majorHAnsi" w:eastAsiaTheme="majorEastAsia" w:hAnsiTheme="majorHAnsi"/>
      <w:b/>
      <w:sz w:val="28"/>
    </w:rPr>
  </w:style>
  <w:style w:type="paragraph" w:styleId="Heading2">
    <w:name w:val="heading 2"/>
    <w:basedOn w:val="Normal"/>
    <w:link w:val="Heading2Char"/>
    <w:autoRedefine/>
    <w:uiPriority w:val="9"/>
    <w:unhideWhenUsed/>
    <w:qFormat/>
    <w:rsid w:val="00E45506"/>
    <w:pPr>
      <w:keepNext/>
      <w:keepLines/>
      <w:spacing w:before="40"/>
      <w:ind w:firstLine="993"/>
      <w:outlineLvl w:val="1"/>
    </w:pPr>
    <w:rPr>
      <w:rFonts w:asciiTheme="majorHAnsi" w:eastAsiaTheme="majorEastAsia" w:hAnsiTheme="majorHAnsi"/>
      <w:b/>
      <w:szCs w:val="26"/>
    </w:rPr>
  </w:style>
  <w:style w:type="paragraph" w:styleId="Heading3">
    <w:name w:val="heading 3"/>
    <w:basedOn w:val="Normal"/>
    <w:link w:val="Heading3Char"/>
    <w:autoRedefine/>
    <w:uiPriority w:val="9"/>
    <w:unhideWhenUsed/>
    <w:qFormat/>
    <w:rsid w:val="00E45506"/>
    <w:pPr>
      <w:keepNext/>
      <w:keepLines/>
      <w:tabs>
        <w:tab w:val="left" w:pos="709"/>
      </w:tabs>
      <w:spacing w:before="40" w:line="276" w:lineRule="auto"/>
      <w:ind w:firstLine="1276"/>
      <w:outlineLvl w:val="2"/>
    </w:pPr>
    <w:rPr>
      <w:rFonts w:asciiTheme="majorHAnsi" w:eastAsiaTheme="majorEastAsia" w:hAnsiTheme="majorHAnsi" w:cstheme="majorHAnsi"/>
      <w:b/>
      <w:bCs/>
      <w:szCs w:val="28"/>
      <w:lang w:val="zh-CN"/>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jc w:val="left"/>
    </w:pPr>
    <w:rPr>
      <w:rFonts w:asciiTheme="minorHAnsi" w:eastAsiaTheme="minorEastAsia" w:hAnsiTheme="minorHAnsi"/>
      <w:kern w:val="0"/>
      <w:sz w:val="24"/>
      <w:szCs w:val="24"/>
      <w:lang w:eastAsia="zh-CN"/>
      <w14:ligatures w14:val="non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rFonts w:eastAsia="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contextualSpacing/>
      <w:jc w:val="center"/>
    </w:pPr>
    <w:rPr>
      <w:rFonts w:asciiTheme="majorHAnsi" w:eastAsiaTheme="majorEastAsia" w:hAnsiTheme="majorHAnsi"/>
      <w:b/>
      <w:spacing w:val="-10"/>
      <w:kern w:val="28"/>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qFormat/>
    <w:rsid w:val="00E45506"/>
    <w:rPr>
      <w:rFonts w:asciiTheme="majorHAnsi" w:eastAsiaTheme="majorEastAsia" w:hAnsiTheme="majorHAnsi" w:cstheme="majorHAnsi"/>
      <w:b/>
      <w:bCs/>
      <w:szCs w:val="28"/>
      <w:lang w:val="zh-CN"/>
    </w:rPr>
  </w:style>
  <w:style w:type="character" w:customStyle="1" w:styleId="Heading2Char">
    <w:name w:val="Heading 2 Char"/>
    <w:basedOn w:val="DefaultParagraphFont"/>
    <w:link w:val="Heading2"/>
    <w:uiPriority w:val="9"/>
    <w:rsid w:val="00E45506"/>
    <w:rPr>
      <w:rFonts w:asciiTheme="majorHAnsi" w:eastAsiaTheme="majorEastAsia" w:hAnsiTheme="majorHAnsi"/>
      <w:b/>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qFormat/>
    <w:rsid w:val="00DB4422"/>
    <w:rPr>
      <w:rFonts w:asciiTheme="majorHAnsi" w:eastAsiaTheme="majorEastAsia" w:hAnsiTheme="majorHAnsi"/>
      <w:b/>
      <w:sz w:val="28"/>
    </w:rPr>
  </w:style>
  <w:style w:type="paragraph" w:styleId="ListParagraph">
    <w:name w:val="List Paragraph"/>
    <w:basedOn w:val="Normal"/>
    <w:uiPriority w:val="34"/>
    <w:qFormat/>
    <w:pPr>
      <w:ind w:left="720"/>
      <w:contextualSpacing/>
    </w:pPr>
  </w:style>
  <w:style w:type="paragraph" w:customStyle="1" w:styleId="msonormal0">
    <w:name w:val="msonormal"/>
    <w:basedOn w:val="Normal"/>
    <w:qFormat/>
    <w:pPr>
      <w:spacing w:before="100" w:beforeAutospacing="1" w:after="100" w:afterAutospacing="1"/>
      <w:jc w:val="left"/>
    </w:pPr>
    <w:rPr>
      <w:rFonts w:eastAsia="Times New Roman" w:cs="Times New Roman"/>
      <w:kern w:val="0"/>
      <w:sz w:val="24"/>
      <w:szCs w:val="24"/>
      <w14:ligatures w14:val="none"/>
    </w:rPr>
  </w:style>
  <w:style w:type="paragraph" w:customStyle="1" w:styleId="TOCHeading1">
    <w:name w:val="TOC Heading1"/>
    <w:basedOn w:val="Heading1"/>
    <w:next w:val="Normal"/>
    <w:uiPriority w:val="39"/>
    <w:unhideWhenUsed/>
    <w:qFormat/>
    <w:pPr>
      <w:spacing w:line="259" w:lineRule="auto"/>
      <w:jc w:val="left"/>
      <w:outlineLvl w:val="9"/>
    </w:pPr>
    <w:rPr>
      <w:kern w:val="0"/>
      <w14:ligatures w14:val="none"/>
    </w:rPr>
  </w:style>
  <w:style w:type="character" w:customStyle="1" w:styleId="BodyTextChar">
    <w:name w:val="Body Text Char"/>
    <w:basedOn w:val="DefaultParagraphFont"/>
    <w:link w:val="BodyText"/>
    <w:qFormat/>
    <w:rPr>
      <w:rFonts w:asciiTheme="minorHAnsi" w:eastAsiaTheme="minorEastAsia" w:hAnsiTheme="minorHAnsi"/>
      <w:kern w:val="0"/>
      <w:sz w:val="24"/>
      <w:szCs w:val="24"/>
      <w:lang w:val="en-US" w:eastAsia="zh-CN"/>
      <w14:ligatures w14:val="none"/>
    </w:rPr>
  </w:style>
  <w:style w:type="paragraph" w:customStyle="1" w:styleId="FirstParagraph">
    <w:name w:val="First Paragraph"/>
    <w:basedOn w:val="BodyText"/>
    <w:next w:val="BodyText"/>
    <w:qFormat/>
  </w:style>
  <w:style w:type="character" w:customStyle="1" w:styleId="TitleChar">
    <w:name w:val="Title Char"/>
    <w:basedOn w:val="DefaultParagraphFont"/>
    <w:link w:val="Title"/>
    <w:uiPriority w:val="10"/>
    <w:rPr>
      <w:rFonts w:asciiTheme="majorHAnsi" w:eastAsiaTheme="majorEastAsia" w:hAnsiTheme="majorHAnsi" w:cstheme="majorBidi"/>
      <w:b/>
      <w:spacing w:val="-10"/>
      <w:kern w:val="28"/>
      <w:szCs w:val="56"/>
    </w:rPr>
  </w:style>
  <w:style w:type="paragraph" w:customStyle="1" w:styleId="Compact">
    <w:name w:val="Compact"/>
    <w:basedOn w:val="BodyText"/>
    <w:qFormat/>
    <w:pPr>
      <w:spacing w:before="36" w:after="36"/>
    </w:pPr>
    <w:rPr>
      <w:rFonts w:eastAsiaTheme="minorHAnsi"/>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table" w:customStyle="1" w:styleId="Table">
    <w:name w:val="Table"/>
    <w:semiHidden/>
    <w:unhideWhenUsed/>
    <w:qFormat/>
    <w:pPr>
      <w:spacing w:after="200"/>
    </w:pPr>
    <w:rPr>
      <w:rFonts w:asciiTheme="minorHAnsi" w:hAnsiTheme="minorHAnsi"/>
      <w:color w:val="auto"/>
      <w:kern w:val="0"/>
      <w:sz w:val="24"/>
      <w:szCs w:val="24"/>
      <w14:ligatures w14:val="none"/>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Revision">
    <w:name w:val="Revision"/>
    <w:hidden/>
    <w:uiPriority w:val="99"/>
    <w:unhideWhenUsed/>
    <w:rsid w:val="008C64B1"/>
    <w:rPr>
      <w:sz w:val="28"/>
      <w:szCs w:val="22"/>
      <w:lang w:val="vi-VN"/>
    </w:rPr>
  </w:style>
  <w:style w:type="paragraph" w:styleId="TOCHeading">
    <w:name w:val="TOC Heading"/>
    <w:basedOn w:val="Heading1"/>
    <w:next w:val="Normal"/>
    <w:uiPriority w:val="39"/>
    <w:unhideWhenUsed/>
    <w:qFormat/>
    <w:rsid w:val="002D07E3"/>
    <w:pPr>
      <w:numPr>
        <w:numId w:val="0"/>
      </w:numPr>
      <w:spacing w:line="259" w:lineRule="auto"/>
      <w:jc w:val="left"/>
      <w:outlineLvl w:val="9"/>
    </w:pPr>
    <w:rPr>
      <w:b w:val="0"/>
      <w:color w:val="2F5496" w:themeColor="accent1" w:themeShade="BF"/>
      <w:kern w:val="0"/>
      <w:sz w:val="32"/>
      <w14:ligatures w14:val="none"/>
    </w:rPr>
  </w:style>
  <w:style w:type="character" w:styleId="FollowedHyperlink">
    <w:name w:val="FollowedHyperlink"/>
    <w:basedOn w:val="DefaultParagraphFont"/>
    <w:uiPriority w:val="99"/>
    <w:semiHidden/>
    <w:unhideWhenUsed/>
    <w:rsid w:val="00DF3048"/>
    <w:rPr>
      <w:color w:val="954F72" w:themeColor="followedHyperlink"/>
      <w:u w:val="single"/>
    </w:rPr>
  </w:style>
  <w:style w:type="character" w:styleId="CommentReference">
    <w:name w:val="annotation reference"/>
    <w:basedOn w:val="DefaultParagraphFont"/>
    <w:uiPriority w:val="99"/>
    <w:semiHidden/>
    <w:unhideWhenUsed/>
    <w:rsid w:val="00650D9F"/>
    <w:rPr>
      <w:sz w:val="16"/>
      <w:szCs w:val="16"/>
    </w:rPr>
  </w:style>
  <w:style w:type="paragraph" w:styleId="CommentText">
    <w:name w:val="annotation text"/>
    <w:basedOn w:val="Normal"/>
    <w:link w:val="CommentTextChar"/>
    <w:uiPriority w:val="99"/>
    <w:semiHidden/>
    <w:unhideWhenUsed/>
    <w:rsid w:val="00650D9F"/>
    <w:pPr>
      <w:spacing w:line="240" w:lineRule="auto"/>
    </w:pPr>
    <w:rPr>
      <w:sz w:val="20"/>
      <w:szCs w:val="20"/>
    </w:rPr>
  </w:style>
  <w:style w:type="character" w:customStyle="1" w:styleId="CommentTextChar">
    <w:name w:val="Comment Text Char"/>
    <w:basedOn w:val="DefaultParagraphFont"/>
    <w:link w:val="CommentText"/>
    <w:uiPriority w:val="99"/>
    <w:semiHidden/>
    <w:rsid w:val="00650D9F"/>
    <w:rPr>
      <w:sz w:val="20"/>
      <w:szCs w:val="20"/>
    </w:rPr>
  </w:style>
  <w:style w:type="paragraph" w:styleId="CommentSubject">
    <w:name w:val="annotation subject"/>
    <w:basedOn w:val="CommentText"/>
    <w:next w:val="CommentText"/>
    <w:link w:val="CommentSubjectChar"/>
    <w:uiPriority w:val="99"/>
    <w:semiHidden/>
    <w:unhideWhenUsed/>
    <w:rsid w:val="00650D9F"/>
    <w:rPr>
      <w:b/>
      <w:bCs/>
    </w:rPr>
  </w:style>
  <w:style w:type="character" w:customStyle="1" w:styleId="CommentSubjectChar">
    <w:name w:val="Comment Subject Char"/>
    <w:basedOn w:val="CommentTextChar"/>
    <w:link w:val="CommentSubject"/>
    <w:uiPriority w:val="99"/>
    <w:semiHidden/>
    <w:rsid w:val="00650D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tyles" Target="style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A73C528FE324B23BD5AC41C96257AE2"/>
        <w:category>
          <w:name w:val="General"/>
          <w:gallery w:val="placeholder"/>
        </w:category>
        <w:types>
          <w:type w:val="bbPlcHdr"/>
        </w:types>
        <w:behaviors>
          <w:behavior w:val="content"/>
        </w:behaviors>
        <w:guid w:val="{46090E8B-4E78-40A6-9E9D-27D6D5196D9A}"/>
      </w:docPartPr>
      <w:docPartBody>
        <w:p w:rsidR="00F46A50" w:rsidRDefault="004C3F5C" w:rsidP="004C3F5C">
          <w:pPr>
            <w:pStyle w:val="1A73C528FE324B23BD5AC41C96257AE2"/>
          </w:pPr>
          <w:r>
            <w:rPr>
              <w:caps/>
              <w:color w:val="4472C4" w:themeColor="accent1"/>
              <w:sz w:val="18"/>
              <w:szCs w:val="18"/>
            </w:rPr>
            <w:t>[Document title]</w:t>
          </w:r>
        </w:p>
      </w:docPartBody>
    </w:docPart>
    <w:docPart>
      <w:docPartPr>
        <w:name w:val="412D5C0CD9F74999BE0DDEF03EFC98C6"/>
        <w:category>
          <w:name w:val="General"/>
          <w:gallery w:val="placeholder"/>
        </w:category>
        <w:types>
          <w:type w:val="bbPlcHdr"/>
        </w:types>
        <w:behaviors>
          <w:behavior w:val="content"/>
        </w:behaviors>
        <w:guid w:val="{CC24ACB5-FACB-4F3F-AD66-BD5C57613C1A}"/>
      </w:docPartPr>
      <w:docPartBody>
        <w:p w:rsidR="00F46A50" w:rsidRDefault="004C3F5C" w:rsidP="004C3F5C">
          <w:pPr>
            <w:pStyle w:val="412D5C0CD9F74999BE0DDEF03EFC98C6"/>
          </w:pPr>
          <w:r>
            <w:rPr>
              <w:caps/>
              <w:color w:val="4472C4" w:themeColor="accent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F5C"/>
    <w:rsid w:val="002211B3"/>
    <w:rsid w:val="002D57F6"/>
    <w:rsid w:val="003A07B5"/>
    <w:rsid w:val="004C3F5C"/>
    <w:rsid w:val="00674F35"/>
    <w:rsid w:val="0089287B"/>
    <w:rsid w:val="008F169B"/>
    <w:rsid w:val="00E33A45"/>
    <w:rsid w:val="00F46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73C528FE324B23BD5AC41C96257AE2">
    <w:name w:val="1A73C528FE324B23BD5AC41C96257AE2"/>
    <w:rsid w:val="004C3F5C"/>
  </w:style>
  <w:style w:type="paragraph" w:customStyle="1" w:styleId="412D5C0CD9F74999BE0DDEF03EFC98C6">
    <w:name w:val="412D5C0CD9F74999BE0DDEF03EFC98C6"/>
    <w:rsid w:val="004C3F5C"/>
  </w:style>
  <w:style w:type="paragraph" w:customStyle="1" w:styleId="0B3FC0DDB95D402489B8E75E598982BD">
    <w:name w:val="0B3FC0DDB95D402489B8E75E598982BD"/>
    <w:rsid w:val="004C3F5C"/>
  </w:style>
  <w:style w:type="paragraph" w:customStyle="1" w:styleId="871868DECFA340B398AE180A7F541AFE">
    <w:name w:val="871868DECFA340B398AE180A7F541AFE"/>
    <w:rsid w:val="004C3F5C"/>
  </w:style>
  <w:style w:type="paragraph" w:customStyle="1" w:styleId="8ED9E97A625C425DAA9F2B5E002CBB16">
    <w:name w:val="8ED9E97A625C425DAA9F2B5E002CBB16"/>
    <w:rsid w:val="002211B3"/>
  </w:style>
  <w:style w:type="paragraph" w:customStyle="1" w:styleId="933438029AA14297BAD8164E39B1E058">
    <w:name w:val="933438029AA14297BAD8164E39B1E058"/>
    <w:rsid w:val="002211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26BC87-EAB2-4E61-B587-60480DF833B1}">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10205</Words>
  <Characters>58170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11</dc:creator>
  <cp:lastModifiedBy>DELL</cp:lastModifiedBy>
  <cp:revision>2</cp:revision>
  <cp:lastPrinted>2025-12-12T15:14:00Z</cp:lastPrinted>
  <dcterms:created xsi:type="dcterms:W3CDTF">2025-12-12T15:16:00Z</dcterms:created>
  <dcterms:modified xsi:type="dcterms:W3CDTF">2025-12-12T15:16:00Z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D241E48870A04FC189422D31C515C2AB</vt:lpwstr>
  </property>
</Properties>
</file>